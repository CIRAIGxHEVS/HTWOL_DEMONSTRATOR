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9493D" w14:textId="3A6CCC2E" w:rsidR="006173BC" w:rsidRDefault="006C5580" w:rsidP="005102EA">
      <w:pPr>
        <w:pStyle w:val="Titre"/>
      </w:pPr>
      <w:r>
        <w:t>HTWOL Utilization Manual</w:t>
      </w:r>
      <w:r>
        <w:fldChar w:fldCharType="begin"/>
      </w:r>
      <w:r>
        <w:instrText>TOC \o "1-3" \h \z \u</w:instrText>
      </w:r>
      <w:r w:rsidR="00EA457E">
        <w:fldChar w:fldCharType="separate"/>
      </w:r>
      <w:r>
        <w:fldChar w:fldCharType="end"/>
      </w:r>
    </w:p>
    <w:p w14:paraId="6A78ABCA" w14:textId="5017FFDD" w:rsidR="00EE54D6" w:rsidRPr="00EE54D6" w:rsidRDefault="006C5580" w:rsidP="003D3333">
      <w:pPr>
        <w:pStyle w:val="Titre1"/>
      </w:pPr>
      <w:r>
        <w:t>1. Introduction</w:t>
      </w:r>
      <w:r w:rsidR="005102EA">
        <w:t xml:space="preserve"> and General Overview</w:t>
      </w:r>
    </w:p>
    <w:p w14:paraId="2C29761C" w14:textId="6917A6DA" w:rsidR="009C7438" w:rsidRDefault="006C5580" w:rsidP="009C7438">
      <w:pPr>
        <w:jc w:val="both"/>
      </w:pPr>
      <w:r>
        <w:t>HTWOL is a tool designed to calculate the Life Cycle Assessment (LCA) of the water electrolysis supply chain. Its core strength is flexibility and granularity: you can obtain first results quickly by selecting ten 'one‑click' scenario elements, or you can fine‑tune more than fifty key parameters and methodological choices.</w:t>
      </w:r>
      <w:r w:rsidR="005102EA">
        <w:t xml:space="preserve"> The tool is intended for LCA practitioners, hydrogen industrial partners, environmental analysts, and the broader public interested in the environmental performance of hydrogen technologies.</w:t>
      </w:r>
    </w:p>
    <w:p w14:paraId="03DA4758" w14:textId="2FA32A12" w:rsidR="005102EA" w:rsidRDefault="005102EA" w:rsidP="009C7438">
      <w:pPr>
        <w:jc w:val="both"/>
      </w:pPr>
      <w:r w:rsidRPr="005102EA">
        <w:t xml:space="preserve">In the tool, a reference scenario is defined when the user assigns values to all input parameters and selects providers. This can be done in a few clicks by choosing: the application (functional unit and associated H2 requirement), the background configuration (ecoinvent version and LCIA method), and pre-set configurations for the technical systems and energy mixes. Alternatively, the user may </w:t>
      </w:r>
      <w:r>
        <w:t>overwrite</w:t>
      </w:r>
      <w:r w:rsidRPr="005102EA">
        <w:t xml:space="preserve"> any default and enter custom values for input parameters and providers across the framework. Results automatically generated include contribution analyses of the reference scenario; comparison of different configurations of water electrolysis supply chain; and comparison with alternative technologies offering equivalent functions.</w:t>
      </w:r>
    </w:p>
    <w:p w14:paraId="728645E1" w14:textId="7E1F05A0" w:rsidR="005102EA" w:rsidRDefault="005102EA" w:rsidP="009C7438">
      <w:pPr>
        <w:jc w:val="both"/>
      </w:pPr>
      <w:r>
        <w:t>Two versions of the tool coexist:</w:t>
      </w:r>
    </w:p>
    <w:p w14:paraId="0C34AA0B" w14:textId="36817B0B" w:rsidR="005102EA" w:rsidRDefault="005102EA" w:rsidP="009C7438">
      <w:pPr>
        <w:jc w:val="both"/>
      </w:pPr>
      <w:r>
        <w:t xml:space="preserve">The </w:t>
      </w:r>
      <w:r w:rsidRPr="005102EA">
        <w:t xml:space="preserve">Demonstration Version. This version consists in evaluating the carbon footprint of all cradle-to-gate processes from literature. This version is open access </w:t>
      </w:r>
      <w:r>
        <w:t>and available online.</w:t>
      </w:r>
    </w:p>
    <w:p w14:paraId="2684DE38" w14:textId="77777777" w:rsidR="00FF4E26" w:rsidRDefault="005102EA" w:rsidP="009C7438">
      <w:pPr>
        <w:jc w:val="both"/>
      </w:pPr>
      <w:r>
        <w:t>The Full</w:t>
      </w:r>
      <w:r w:rsidRPr="005102EA">
        <w:t xml:space="preserve"> Version. This version consists in evaluating the </w:t>
      </w:r>
      <w:r>
        <w:t>environmental impacts of water electrolysis with Impact World + indicators.</w:t>
      </w:r>
      <w:r w:rsidRPr="005102EA">
        <w:t xml:space="preserve"> </w:t>
      </w:r>
      <w:r>
        <w:t xml:space="preserve">This version relies on the ecoinvent database for calculating the impacts. An ecoinvent license is required for using this version of the tool. Please send an e-mail to </w:t>
      </w:r>
      <w:hyperlink r:id="rId6" w:history="1">
        <w:r w:rsidRPr="00F4138D">
          <w:rPr>
            <w:rStyle w:val="Lienhypertexte"/>
          </w:rPr>
          <w:t>Gabriel.magnaval@hevs.ch</w:t>
        </w:r>
      </w:hyperlink>
      <w:r>
        <w:t xml:space="preserve"> with a proof of your ecoinvent license for getting access to the full version.</w:t>
      </w:r>
    </w:p>
    <w:p w14:paraId="464D3EA4" w14:textId="77777777" w:rsidR="003D3333" w:rsidRDefault="00022CF1" w:rsidP="00B72D61">
      <w:pPr>
        <w:jc w:val="both"/>
      </w:pPr>
      <w:r>
        <w:t>The tool is based on the LCA framework of the paper</w:t>
      </w:r>
      <w:r w:rsidR="00B72D61">
        <w:t xml:space="preserve"> “</w:t>
      </w:r>
      <w:r w:rsidR="00B72D61" w:rsidRPr="00B72D61">
        <w:rPr>
          <w:b/>
          <w:bCs/>
        </w:rPr>
        <w:t>Harmonizing the assessment of (Green) Hydrogen Supply Chain: a modular and parametrized Life Cycle Assessment Framework</w:t>
      </w:r>
      <w:r w:rsidR="00B72D61">
        <w:t xml:space="preserve">” (under review). All datasets and equations are open-access, </w:t>
      </w:r>
      <w:r w:rsidR="003D3333">
        <w:t xml:space="preserve">and available following this link: </w:t>
      </w:r>
    </w:p>
    <w:p w14:paraId="4A45A8CF" w14:textId="21BC7A96" w:rsidR="00B72D61" w:rsidRPr="00B72D61" w:rsidRDefault="003D3333" w:rsidP="00B72D61">
      <w:pPr>
        <w:jc w:val="both"/>
      </w:pPr>
      <w:r>
        <w:t xml:space="preserve">You are kindly asked to cite the following </w:t>
      </w:r>
      <w:r w:rsidR="003A4E9A">
        <w:t xml:space="preserve">when using the results of the tool: </w:t>
      </w:r>
      <w:r>
        <w:br/>
      </w:r>
      <w:r>
        <w:br/>
      </w:r>
    </w:p>
    <w:p w14:paraId="17934D24" w14:textId="6D69F1FA" w:rsidR="00022CF1" w:rsidRDefault="00022CF1" w:rsidP="009C7438">
      <w:pPr>
        <w:jc w:val="both"/>
      </w:pPr>
    </w:p>
    <w:p w14:paraId="786FEC0C" w14:textId="72F0B66C" w:rsidR="00EE54D6" w:rsidRDefault="00022CF1" w:rsidP="009C7438">
      <w:pPr>
        <w:jc w:val="both"/>
      </w:pPr>
      <w:r>
        <w:t xml:space="preserve"> </w:t>
      </w:r>
      <w:r w:rsidR="006C5580">
        <w:br/>
      </w:r>
      <w:r w:rsidR="006C5580">
        <w:br/>
      </w:r>
      <w:r w:rsidR="006C5580">
        <w:lastRenderedPageBreak/>
        <w:t>We warmly thank our partners: the labs CIRAIG, HES‑SO, and the hydrogen partners Presshyous, Sustaincell, and Anemel, for their valuable contributions.</w:t>
      </w:r>
    </w:p>
    <w:p w14:paraId="66C16FD0" w14:textId="590D9F15" w:rsidR="00EE54D6" w:rsidRDefault="00EE54D6" w:rsidP="009C7438">
      <w:pPr>
        <w:jc w:val="both"/>
      </w:pPr>
      <w:r>
        <w:t>For any other questions or feedbacks, please contact the developers at gabriel.magnaval@hevs .ch.</w:t>
      </w:r>
    </w:p>
    <w:p w14:paraId="1652BB05" w14:textId="722FAAAC" w:rsidR="006173BC" w:rsidRDefault="009C7438" w:rsidP="009C7438">
      <w:r>
        <w:br w:type="page"/>
      </w:r>
    </w:p>
    <w:p w14:paraId="18FC7F7E" w14:textId="7BD904F0" w:rsidR="000A1718" w:rsidRDefault="000A1718">
      <w:pPr>
        <w:pStyle w:val="Titre1"/>
      </w:pPr>
      <w:r>
        <w:lastRenderedPageBreak/>
        <w:t>2 User Guide</w:t>
      </w:r>
    </w:p>
    <w:p w14:paraId="00A31E8D" w14:textId="4F9F5D3A" w:rsidR="006173BC" w:rsidRDefault="006C5580">
      <w:pPr>
        <w:pStyle w:val="Titre1"/>
      </w:pPr>
      <w:r>
        <w:t>2.</w:t>
      </w:r>
      <w:r w:rsidR="000A1718">
        <w:t>1</w:t>
      </w:r>
      <w:r>
        <w:t xml:space="preserve"> Getting Started</w:t>
      </w:r>
    </w:p>
    <w:p w14:paraId="44079EAB" w14:textId="77777777" w:rsidR="00083AE2" w:rsidRDefault="00083AE2"/>
    <w:p w14:paraId="0CD7C830" w14:textId="69E652E9" w:rsidR="006173BC" w:rsidRDefault="006C5580">
      <w:r w:rsidRPr="00083AE2">
        <w:rPr>
          <w:u w:val="single"/>
        </w:rPr>
        <w:t>URL</w:t>
      </w:r>
      <w:r>
        <w:t>: https://h2tool.streamlit.app/</w:t>
      </w:r>
    </w:p>
    <w:p w14:paraId="4D279F6C" w14:textId="73E5F9F4" w:rsidR="006173BC" w:rsidRDefault="00083AE2">
      <w:r w:rsidRPr="009C7438">
        <w:rPr>
          <w:noProof/>
        </w:rPr>
        <w:drawing>
          <wp:anchor distT="0" distB="0" distL="114300" distR="114300" simplePos="0" relativeHeight="251658240" behindDoc="0" locked="0" layoutInCell="1" allowOverlap="1" wp14:anchorId="517DC746" wp14:editId="150BC173">
            <wp:simplePos x="0" y="0"/>
            <wp:positionH relativeFrom="column">
              <wp:posOffset>0</wp:posOffset>
            </wp:positionH>
            <wp:positionV relativeFrom="paragraph">
              <wp:posOffset>612197</wp:posOffset>
            </wp:positionV>
            <wp:extent cx="5486400" cy="3374390"/>
            <wp:effectExtent l="12700" t="12700" r="12700" b="16510"/>
            <wp:wrapTopAndBottom/>
            <wp:docPr id="1"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Site web&#10;&#10;Description générée automatiquement"/>
                    <pic:cNvPicPr/>
                  </pic:nvPicPr>
                  <pic:blipFill>
                    <a:blip r:embed="rId7"/>
                    <a:stretch>
                      <a:fillRect/>
                    </a:stretch>
                  </pic:blipFill>
                  <pic:spPr>
                    <a:xfrm>
                      <a:off x="0" y="0"/>
                      <a:ext cx="5486400" cy="3374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C5580">
        <w:t>First steps: six pages can be reached from the left sidebar or by clicking the buttons on the Welcome page.</w:t>
      </w:r>
    </w:p>
    <w:p w14:paraId="3B575856" w14:textId="3BE5A489" w:rsidR="009C7438" w:rsidRDefault="009C7438"/>
    <w:p w14:paraId="041BCA3E" w14:textId="5A1998D4" w:rsidR="006173BC" w:rsidRDefault="006C5580">
      <w:r>
        <w:t xml:space="preserve">• </w:t>
      </w:r>
      <w:r w:rsidR="009C7438" w:rsidRPr="009C7438">
        <w:rPr>
          <w:b/>
          <w:bCs/>
        </w:rPr>
        <w:t>Create Baseline</w:t>
      </w:r>
      <w:r>
        <w:t xml:space="preserve"> → </w:t>
      </w:r>
      <w:r w:rsidR="009C7438">
        <w:t>For m</w:t>
      </w:r>
      <w:r>
        <w:t>odeling baseline</w:t>
      </w:r>
      <w:r w:rsidR="009C7438">
        <w:t>s</w:t>
      </w:r>
      <w:r>
        <w:t xml:space="preserve"> from ready‑to‑use configurations.</w:t>
      </w:r>
      <w:r>
        <w:br/>
        <w:t xml:space="preserve">• </w:t>
      </w:r>
      <w:r w:rsidRPr="009C7438">
        <w:rPr>
          <w:b/>
          <w:bCs/>
        </w:rPr>
        <w:t>Comparison Page</w:t>
      </w:r>
      <w:r>
        <w:t xml:space="preserve"> → compare two personalized baselines or alternative technologies.</w:t>
      </w:r>
      <w:r>
        <w:br/>
        <w:t xml:space="preserve">• </w:t>
      </w:r>
      <w:r w:rsidRPr="009C7438">
        <w:rPr>
          <w:b/>
          <w:bCs/>
        </w:rPr>
        <w:t>Electrolyser Personalization</w:t>
      </w:r>
      <w:r>
        <w:t xml:space="preserve"> → adjust parameters for the stack, BoP, and performance</w:t>
      </w:r>
      <w:r w:rsidR="009C7438">
        <w:t xml:space="preserve"> of an electrolyser</w:t>
      </w:r>
      <w:r>
        <w:t>.</w:t>
      </w:r>
      <w:r>
        <w:br/>
        <w:t xml:space="preserve">• </w:t>
      </w:r>
      <w:r w:rsidRPr="009C7438">
        <w:rPr>
          <w:b/>
          <w:bCs/>
        </w:rPr>
        <w:t>Fuel Cell Personalization</w:t>
      </w:r>
      <w:r>
        <w:t xml:space="preserve"> → adjust parameters for the stack, BoP, and performance</w:t>
      </w:r>
      <w:r w:rsidR="009C7438">
        <w:t xml:space="preserve"> of fuel cells</w:t>
      </w:r>
      <w:r>
        <w:t>.</w:t>
      </w:r>
      <w:r>
        <w:br/>
        <w:t xml:space="preserve">• </w:t>
      </w:r>
      <w:r w:rsidRPr="009C7438">
        <w:rPr>
          <w:b/>
          <w:bCs/>
        </w:rPr>
        <w:t>Energy Mix Personalization</w:t>
      </w:r>
      <w:r>
        <w:t xml:space="preserve"> → customize electricity and heat mixes.</w:t>
      </w:r>
      <w:r>
        <w:br/>
        <w:t xml:space="preserve">• </w:t>
      </w:r>
      <w:r w:rsidRPr="009C7438">
        <w:rPr>
          <w:b/>
          <w:bCs/>
        </w:rPr>
        <w:t>FAQ</w:t>
      </w:r>
      <w:r>
        <w:t xml:space="preserve"> → Frequently Asked Questions.</w:t>
      </w:r>
    </w:p>
    <w:p w14:paraId="04545C26" w14:textId="36C95E08" w:rsidR="00C3275A" w:rsidRDefault="00C3275A">
      <w:pPr>
        <w:rPr>
          <w:rFonts w:asciiTheme="majorHAnsi" w:eastAsiaTheme="majorEastAsia" w:hAnsiTheme="majorHAnsi" w:cstheme="majorBidi"/>
          <w:b/>
          <w:bCs/>
          <w:color w:val="365F91" w:themeColor="accent1" w:themeShade="BF"/>
          <w:sz w:val="28"/>
          <w:szCs w:val="28"/>
        </w:rPr>
      </w:pPr>
      <w:r>
        <w:t xml:space="preserve">In the latter paragraphs, </w:t>
      </w:r>
      <w:r w:rsidR="00163B8A">
        <w:t xml:space="preserve">each section describes the use of one of these windows. </w:t>
      </w:r>
      <w:r w:rsidR="00163B8A" w:rsidRPr="00163B8A">
        <w:rPr>
          <w:b/>
          <w:bCs/>
          <w:u w:val="single"/>
        </w:rPr>
        <w:t>Words</w:t>
      </w:r>
      <w:r w:rsidR="00163B8A">
        <w:t xml:space="preserve"> in bold letters and </w:t>
      </w:r>
      <w:r w:rsidR="2FF2B2CA">
        <w:t xml:space="preserve">underligned </w:t>
      </w:r>
      <w:r w:rsidR="00163B8A">
        <w:t>are defined in the glossary.</w:t>
      </w:r>
      <w:r>
        <w:br w:type="page"/>
      </w:r>
    </w:p>
    <w:p w14:paraId="22504366" w14:textId="515D777E" w:rsidR="00C3275A" w:rsidRDefault="000A1718" w:rsidP="00083AE2">
      <w:pPr>
        <w:pStyle w:val="Titre1"/>
      </w:pPr>
      <w:r>
        <w:lastRenderedPageBreak/>
        <w:t>2.2</w:t>
      </w:r>
      <w:r w:rsidR="006C5580">
        <w:t xml:space="preserve">. </w:t>
      </w:r>
      <w:r w:rsidR="009C7438">
        <w:t>Create Baseline</w:t>
      </w:r>
    </w:p>
    <w:p w14:paraId="4CFB4563" w14:textId="1E25A4D2" w:rsidR="00C3275A" w:rsidRPr="00C3275A" w:rsidRDefault="00C3275A" w:rsidP="00C3275A">
      <w:r>
        <w:t xml:space="preserve">For your first </w:t>
      </w:r>
      <w:r w:rsidR="00083AE2">
        <w:t>visit</w:t>
      </w:r>
      <w:r>
        <w:t>, click on create new scenario.</w:t>
      </w:r>
    </w:p>
    <w:p w14:paraId="788A4957" w14:textId="65A27A49" w:rsidR="00C3275A" w:rsidRDefault="00C3275A">
      <w:r w:rsidRPr="00C3275A">
        <w:rPr>
          <w:noProof/>
        </w:rPr>
        <w:drawing>
          <wp:inline distT="0" distB="0" distL="0" distR="0" wp14:anchorId="253A2760" wp14:editId="486F6539">
            <wp:extent cx="5486400" cy="2486025"/>
            <wp:effectExtent l="12700" t="12700" r="12700" b="15875"/>
            <wp:docPr id="2" name="Image 2"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onception, capture d’écran&#10;&#10;Description générée automatiquement"/>
                    <pic:cNvPicPr/>
                  </pic:nvPicPr>
                  <pic:blipFill>
                    <a:blip r:embed="rId8"/>
                    <a:stretch>
                      <a:fillRect/>
                    </a:stretch>
                  </pic:blipFill>
                  <pic:spPr>
                    <a:xfrm>
                      <a:off x="0" y="0"/>
                      <a:ext cx="5486400" cy="2486025"/>
                    </a:xfrm>
                    <a:prstGeom prst="rect">
                      <a:avLst/>
                    </a:prstGeom>
                    <a:ln>
                      <a:solidFill>
                        <a:schemeClr val="tx1"/>
                      </a:solidFill>
                    </a:ln>
                  </pic:spPr>
                </pic:pic>
              </a:graphicData>
            </a:graphic>
          </wp:inline>
        </w:drawing>
      </w:r>
    </w:p>
    <w:p w14:paraId="0EFEDEE4" w14:textId="5A5DA78C" w:rsidR="00C3275A" w:rsidRDefault="00C3275A"/>
    <w:p w14:paraId="77CE83B1" w14:textId="0832350B" w:rsidR="00163B8A" w:rsidRDefault="00C3275A">
      <w:r>
        <w:t xml:space="preserve">Define the scope of your study: select a </w:t>
      </w:r>
      <w:r w:rsidRPr="00163B8A">
        <w:rPr>
          <w:b/>
          <w:bCs/>
          <w:u w:val="single"/>
        </w:rPr>
        <w:t>functional unit</w:t>
      </w:r>
      <w:r>
        <w:t xml:space="preserve"> (among the six main applications of hydrogen, see the methodology or the paper for further information); select a </w:t>
      </w:r>
      <w:r w:rsidRPr="00C3275A">
        <w:rPr>
          <w:b/>
          <w:bCs/>
          <w:u w:val="single"/>
        </w:rPr>
        <w:t>LCIA method</w:t>
      </w:r>
      <w:r w:rsidR="00163B8A">
        <w:t>.</w:t>
      </w:r>
    </w:p>
    <w:p w14:paraId="430B02F6" w14:textId="187D7D1F" w:rsidR="00C3275A" w:rsidRDefault="00C3275A"/>
    <w:p w14:paraId="2135DB5D" w14:textId="796D6358" w:rsidR="00C3275A" w:rsidRDefault="00C3275A">
      <w:r w:rsidRPr="00C3275A">
        <w:rPr>
          <w:noProof/>
        </w:rPr>
        <w:drawing>
          <wp:inline distT="0" distB="0" distL="0" distR="0" wp14:anchorId="748927EB" wp14:editId="2B0FDB87">
            <wp:extent cx="5486400" cy="2586355"/>
            <wp:effectExtent l="12700" t="12700" r="12700" b="17145"/>
            <wp:docPr id="3" name="Image 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10;&#10;Description générée automatiquement"/>
                    <pic:cNvPicPr/>
                  </pic:nvPicPr>
                  <pic:blipFill>
                    <a:blip r:embed="rId9"/>
                    <a:stretch>
                      <a:fillRect/>
                    </a:stretch>
                  </pic:blipFill>
                  <pic:spPr>
                    <a:xfrm>
                      <a:off x="0" y="0"/>
                      <a:ext cx="5486400" cy="2586355"/>
                    </a:xfrm>
                    <a:prstGeom prst="rect">
                      <a:avLst/>
                    </a:prstGeom>
                    <a:ln>
                      <a:solidFill>
                        <a:schemeClr val="tx1"/>
                      </a:solidFill>
                    </a:ln>
                  </pic:spPr>
                </pic:pic>
              </a:graphicData>
            </a:graphic>
          </wp:inline>
        </w:drawing>
      </w:r>
    </w:p>
    <w:p w14:paraId="1B06D1EB" w14:textId="77777777" w:rsidR="00163B8A" w:rsidRDefault="00163B8A"/>
    <w:p w14:paraId="491504B3" w14:textId="77777777" w:rsidR="00163B8A" w:rsidRDefault="00163B8A"/>
    <w:p w14:paraId="3F9EDEC9" w14:textId="6C1DE334" w:rsidR="00163B8A" w:rsidRDefault="00163B8A">
      <w:r w:rsidRPr="00163B8A">
        <w:rPr>
          <w:noProof/>
        </w:rPr>
        <w:lastRenderedPageBreak/>
        <w:drawing>
          <wp:anchor distT="0" distB="0" distL="114300" distR="114300" simplePos="0" relativeHeight="251658241" behindDoc="0" locked="0" layoutInCell="1" allowOverlap="1" wp14:anchorId="25ED7D2E" wp14:editId="70E3EAAA">
            <wp:simplePos x="0" y="0"/>
            <wp:positionH relativeFrom="column">
              <wp:posOffset>0</wp:posOffset>
            </wp:positionH>
            <wp:positionV relativeFrom="paragraph">
              <wp:posOffset>740995</wp:posOffset>
            </wp:positionV>
            <wp:extent cx="5486400" cy="2741295"/>
            <wp:effectExtent l="12700" t="12700" r="12700" b="14605"/>
            <wp:wrapTopAndBottom/>
            <wp:docPr id="4" name="Image 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10;&#10;Description générée automatiquement"/>
                    <pic:cNvPicPr/>
                  </pic:nvPicPr>
                  <pic:blipFill>
                    <a:blip r:embed="rId10"/>
                    <a:stretch>
                      <a:fillRect/>
                    </a:stretch>
                  </pic:blipFill>
                  <pic:spPr>
                    <a:xfrm>
                      <a:off x="0" y="0"/>
                      <a:ext cx="5486400" cy="27412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Click on the section ‘click to define the scenario’ and select a pre-set configuration for all the elements. The list of elements to define depends on the functional unit selected. The Table 1 belows list the …</w:t>
      </w:r>
    </w:p>
    <w:p w14:paraId="28C31C68" w14:textId="610BE232" w:rsidR="006173BC" w:rsidRDefault="006C5580">
      <w:pPr>
        <w:rPr>
          <w:ins w:id="0" w:author="Mouhoub Mael" w:date="2025-10-21T09:46:00Z"/>
        </w:rPr>
      </w:pPr>
      <w:r>
        <w:t>Definitions of terms are provided in the Glossary. The modeling is described in Section 4 and in the associated paper.</w:t>
      </w:r>
      <w:r w:rsidR="0061788C">
        <w:t xml:space="preserve"> The mention “you must define all scenarios to continue” remains while all required elements are not filled.</w:t>
      </w:r>
    </w:p>
    <w:p w14:paraId="31E3957C" w14:textId="7640453A" w:rsidR="0006E247" w:rsidRDefault="0006E247"/>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2468"/>
        <w:gridCol w:w="2122"/>
        <w:gridCol w:w="2127"/>
      </w:tblGrid>
      <w:tr w:rsidR="00EC4A34" w14:paraId="273C1B6D" w14:textId="77777777" w:rsidTr="002B49BE">
        <w:tc>
          <w:tcPr>
            <w:tcW w:w="2139" w:type="dxa"/>
          </w:tcPr>
          <w:p w14:paraId="602597F2" w14:textId="5A9D6E69" w:rsidR="00EC4A34" w:rsidRDefault="00EC4A34" w:rsidP="00EC4A34">
            <w:r>
              <w:t>Element/Box</w:t>
            </w:r>
          </w:p>
        </w:tc>
        <w:tc>
          <w:tcPr>
            <w:tcW w:w="2468" w:type="dxa"/>
          </w:tcPr>
          <w:p w14:paraId="1D431AC6" w14:textId="77777777" w:rsidR="00EC4A34" w:rsidRDefault="00EC4A34" w:rsidP="00EC4A34">
            <w:r>
              <w:t>Options / Type</w:t>
            </w:r>
          </w:p>
        </w:tc>
        <w:tc>
          <w:tcPr>
            <w:tcW w:w="2122" w:type="dxa"/>
          </w:tcPr>
          <w:p w14:paraId="31DDC160" w14:textId="636514F5" w:rsidR="00EC4A34" w:rsidRDefault="00EC4A34" w:rsidP="00EC4A34">
            <w:r>
              <w:t>Applicability</w:t>
            </w:r>
          </w:p>
        </w:tc>
        <w:tc>
          <w:tcPr>
            <w:tcW w:w="2127" w:type="dxa"/>
          </w:tcPr>
          <w:p w14:paraId="2EEF23C5" w14:textId="12DF447E" w:rsidR="00EC4A34" w:rsidRDefault="00EC4A34" w:rsidP="00EC4A34">
            <w:r>
              <w:t>Comments</w:t>
            </w:r>
          </w:p>
        </w:tc>
      </w:tr>
      <w:tr w:rsidR="00EC4A34" w14:paraId="65E49604" w14:textId="77777777" w:rsidTr="002B49BE">
        <w:tc>
          <w:tcPr>
            <w:tcW w:w="2139" w:type="dxa"/>
          </w:tcPr>
          <w:p w14:paraId="47F4FCCA" w14:textId="4B8DF03C" w:rsidR="00EC4A34" w:rsidRDefault="00EC4A34" w:rsidP="00EC4A34">
            <w:r>
              <w:t>Change the name</w:t>
            </w:r>
          </w:p>
        </w:tc>
        <w:tc>
          <w:tcPr>
            <w:tcW w:w="2468" w:type="dxa"/>
          </w:tcPr>
          <w:p w14:paraId="1C92A335" w14:textId="67DC01C5" w:rsidR="00EC4A34" w:rsidRDefault="00EC4A34" w:rsidP="00EC4A34">
            <w:r>
              <w:t>Free text</w:t>
            </w:r>
          </w:p>
        </w:tc>
        <w:tc>
          <w:tcPr>
            <w:tcW w:w="2122" w:type="dxa"/>
          </w:tcPr>
          <w:p w14:paraId="5CB9B136" w14:textId="37E1E0AF" w:rsidR="00EC4A34" w:rsidRDefault="00EC4A34" w:rsidP="00EC4A34">
            <w:r>
              <w:t>Always</w:t>
            </w:r>
          </w:p>
        </w:tc>
        <w:tc>
          <w:tcPr>
            <w:tcW w:w="2127" w:type="dxa"/>
          </w:tcPr>
          <w:p w14:paraId="527ECF53" w14:textId="1A535E28" w:rsidR="00EC4A34" w:rsidRDefault="00EC4A34" w:rsidP="00EC4A34"/>
        </w:tc>
      </w:tr>
      <w:tr w:rsidR="00EC4A34" w14:paraId="65BD7EE7" w14:textId="77777777" w:rsidTr="002B49BE">
        <w:tc>
          <w:tcPr>
            <w:tcW w:w="2139" w:type="dxa"/>
          </w:tcPr>
          <w:p w14:paraId="0D5C02C1" w14:textId="64A18CF5" w:rsidR="00EC4A34" w:rsidRPr="001D647A" w:rsidRDefault="00EC4A34" w:rsidP="00EC4A34">
            <w:pPr>
              <w:rPr>
                <w:b/>
                <w:bCs/>
                <w:u w:val="single"/>
              </w:rPr>
            </w:pPr>
            <w:r w:rsidRPr="001D647A">
              <w:rPr>
                <w:b/>
                <w:bCs/>
                <w:u w:val="single"/>
              </w:rPr>
              <w:t>Functional Unit</w:t>
            </w:r>
          </w:p>
        </w:tc>
        <w:tc>
          <w:tcPr>
            <w:tcW w:w="2468" w:type="dxa"/>
          </w:tcPr>
          <w:p w14:paraId="1DE25DCA" w14:textId="77777777" w:rsidR="00EC4A34" w:rsidRDefault="00EA457E" w:rsidP="00EC4A34">
            <w:hyperlink w:anchor="1kg_H2">
              <w:r w:rsidR="00EC4A34">
                <w:t>1kg H2</w:t>
              </w:r>
            </w:hyperlink>
            <w:r w:rsidR="00EC4A34">
              <w:t xml:space="preserve">, </w:t>
            </w:r>
            <w:hyperlink w:anchor="1MJ_heat">
              <w:r w:rsidR="00EC4A34">
                <w:t>1MJ heat</w:t>
              </w:r>
            </w:hyperlink>
            <w:r w:rsidR="00EC4A34">
              <w:t xml:space="preserve">, </w:t>
            </w:r>
            <w:hyperlink w:anchor="1_stack">
              <w:r w:rsidR="00EC4A34">
                <w:t>1 stack</w:t>
              </w:r>
            </w:hyperlink>
            <w:r w:rsidR="00EC4A34">
              <w:t xml:space="preserve">, </w:t>
            </w:r>
            <w:hyperlink w:anchor="1MJ_domestic_energy">
              <w:r w:rsidR="00EC4A34">
                <w:t>1MJ domestic energy</w:t>
              </w:r>
            </w:hyperlink>
            <w:r w:rsidR="00EC4A34">
              <w:t xml:space="preserve">, </w:t>
            </w:r>
            <w:hyperlink w:anchor="1_v_km">
              <w:r w:rsidR="00EC4A34">
                <w:t>1 v.km</w:t>
              </w:r>
            </w:hyperlink>
            <w:r w:rsidR="00EC4A34">
              <w:t xml:space="preserve">, </w:t>
            </w:r>
            <w:hyperlink w:anchor="1_kWh_stored_electricity">
              <w:r w:rsidR="00EC4A34">
                <w:t>1 kWh stored electricity</w:t>
              </w:r>
            </w:hyperlink>
            <w:r w:rsidR="00EC4A34">
              <w:t xml:space="preserve">, </w:t>
            </w:r>
            <w:hyperlink w:anchor="1_kWh_controllable_electricity">
              <w:r w:rsidR="00EC4A34">
                <w:t>1 kWh controllable electricity</w:t>
              </w:r>
            </w:hyperlink>
          </w:p>
        </w:tc>
        <w:tc>
          <w:tcPr>
            <w:tcW w:w="2122" w:type="dxa"/>
          </w:tcPr>
          <w:p w14:paraId="0423A738" w14:textId="6F755FB4" w:rsidR="00EC4A34" w:rsidRDefault="00EC4A34" w:rsidP="00EC4A34">
            <w:r>
              <w:t>Always</w:t>
            </w:r>
          </w:p>
        </w:tc>
        <w:tc>
          <w:tcPr>
            <w:tcW w:w="2127" w:type="dxa"/>
          </w:tcPr>
          <w:p w14:paraId="52C1894F" w14:textId="0DBAACAD" w:rsidR="00EC4A34" w:rsidRDefault="00EC4A34" w:rsidP="00EC4A34"/>
        </w:tc>
      </w:tr>
      <w:tr w:rsidR="00EC4A34" w14:paraId="77CDC911" w14:textId="77777777" w:rsidTr="002B49BE">
        <w:tc>
          <w:tcPr>
            <w:tcW w:w="2139" w:type="dxa"/>
          </w:tcPr>
          <w:p w14:paraId="31BA50A4" w14:textId="24A9728A" w:rsidR="00EC4A34" w:rsidRPr="001D647A" w:rsidRDefault="00EA457E" w:rsidP="00EC4A34">
            <w:pPr>
              <w:rPr>
                <w:b/>
                <w:bCs/>
                <w:u w:val="single"/>
              </w:rPr>
            </w:pPr>
            <w:hyperlink w:anchor="LCIA_method">
              <w:r w:rsidR="00EC4A34" w:rsidRPr="001D647A">
                <w:rPr>
                  <w:b/>
                  <w:bCs/>
                  <w:u w:val="single"/>
                </w:rPr>
                <w:t>LCIA method</w:t>
              </w:r>
            </w:hyperlink>
          </w:p>
        </w:tc>
        <w:tc>
          <w:tcPr>
            <w:tcW w:w="2468" w:type="dxa"/>
          </w:tcPr>
          <w:p w14:paraId="53B46C8F" w14:textId="77777777" w:rsidR="00EC4A34" w:rsidRDefault="00EA457E" w:rsidP="00EC4A34">
            <w:hyperlink w:anchor="Climate_Change">
              <w:r w:rsidR="00EC4A34">
                <w:t>Climate Change</w:t>
              </w:r>
            </w:hyperlink>
            <w:r w:rsidR="00EC4A34">
              <w:t xml:space="preserve">, </w:t>
            </w:r>
            <w:hyperlink w:anchor="IWplus_Footprint">
              <w:r w:rsidR="00EC4A34">
                <w:t>IW+ Footprint</w:t>
              </w:r>
            </w:hyperlink>
            <w:r w:rsidR="00EC4A34">
              <w:t xml:space="preserve">, </w:t>
            </w:r>
            <w:hyperlink w:anchor="IWplus_Expert">
              <w:r w:rsidR="00EC4A34">
                <w:t>IW+ Expert</w:t>
              </w:r>
            </w:hyperlink>
          </w:p>
        </w:tc>
        <w:tc>
          <w:tcPr>
            <w:tcW w:w="2122" w:type="dxa"/>
          </w:tcPr>
          <w:p w14:paraId="40015305" w14:textId="04E57D32" w:rsidR="00EC4A34" w:rsidRDefault="00EC4A34" w:rsidP="00EC4A34">
            <w:r>
              <w:t>Always</w:t>
            </w:r>
          </w:p>
        </w:tc>
        <w:tc>
          <w:tcPr>
            <w:tcW w:w="2127" w:type="dxa"/>
          </w:tcPr>
          <w:p w14:paraId="0D14F37D" w14:textId="4D7F10DC" w:rsidR="00EC4A34" w:rsidRDefault="00EC4A34" w:rsidP="00EC4A34"/>
        </w:tc>
      </w:tr>
      <w:tr w:rsidR="00EC4A34" w14:paraId="0885949D" w14:textId="77777777" w:rsidTr="002B49BE">
        <w:tc>
          <w:tcPr>
            <w:tcW w:w="2139" w:type="dxa"/>
          </w:tcPr>
          <w:p w14:paraId="2CA77608" w14:textId="222AB12B" w:rsidR="00EC4A34" w:rsidRPr="001D647A" w:rsidRDefault="00EC4A34" w:rsidP="00EC4A34">
            <w:pPr>
              <w:rPr>
                <w:b/>
                <w:bCs/>
                <w:u w:val="single"/>
              </w:rPr>
            </w:pPr>
            <w:r>
              <w:rPr>
                <w:b/>
                <w:bCs/>
                <w:u w:val="single"/>
              </w:rPr>
              <w:t>Pressure Required [bar]</w:t>
            </w:r>
          </w:p>
        </w:tc>
        <w:tc>
          <w:tcPr>
            <w:tcW w:w="2468" w:type="dxa"/>
          </w:tcPr>
          <w:p w14:paraId="2F67D744" w14:textId="5ADB87E6" w:rsidR="00EC4A34" w:rsidRDefault="00EC4A34" w:rsidP="00EC4A34">
            <w:r>
              <w:t>Number</w:t>
            </w:r>
          </w:p>
        </w:tc>
        <w:tc>
          <w:tcPr>
            <w:tcW w:w="2122" w:type="dxa"/>
          </w:tcPr>
          <w:p w14:paraId="1BA22444" w14:textId="7300A3EE" w:rsidR="00EC4A34" w:rsidRDefault="00EC4A34" w:rsidP="00EC4A34">
            <w:r>
              <w:t xml:space="preserve">Only for 1kgH2 and </w:t>
            </w:r>
            <w:hyperlink w:anchor="1MJ_heat">
              <w:r>
                <w:t>1MJ heat</w:t>
              </w:r>
            </w:hyperlink>
            <w:r>
              <w:t xml:space="preserve"> functional units</w:t>
            </w:r>
          </w:p>
        </w:tc>
        <w:tc>
          <w:tcPr>
            <w:tcW w:w="2127" w:type="dxa"/>
            <w:vMerge w:val="restart"/>
          </w:tcPr>
          <w:p w14:paraId="26B85445" w14:textId="5571089D" w:rsidR="00EC4A34" w:rsidRDefault="00EC4A34" w:rsidP="00EC4A34"/>
        </w:tc>
      </w:tr>
      <w:tr w:rsidR="00EC4A34" w:rsidRPr="00EA457E" w14:paraId="1E8C128B" w14:textId="77777777" w:rsidTr="002B49BE">
        <w:tc>
          <w:tcPr>
            <w:tcW w:w="2139" w:type="dxa"/>
          </w:tcPr>
          <w:p w14:paraId="6F0B0143" w14:textId="60CA7A4C" w:rsidR="00EC4A34" w:rsidRDefault="00EC4A34" w:rsidP="00EC4A34">
            <w:pPr>
              <w:rPr>
                <w:b/>
                <w:bCs/>
                <w:u w:val="single"/>
              </w:rPr>
            </w:pPr>
            <w:r>
              <w:rPr>
                <w:b/>
                <w:bCs/>
                <w:u w:val="single"/>
              </w:rPr>
              <w:t>Purity Required</w:t>
            </w:r>
          </w:p>
        </w:tc>
        <w:tc>
          <w:tcPr>
            <w:tcW w:w="2468" w:type="dxa"/>
          </w:tcPr>
          <w:p w14:paraId="143C5590" w14:textId="59ECA5EF" w:rsidR="00EC4A34" w:rsidRPr="001D647A" w:rsidRDefault="00EC4A34" w:rsidP="00EC4A34">
            <w:pPr>
              <w:rPr>
                <w:lang w:val="fr-FR"/>
              </w:rPr>
            </w:pPr>
            <w:r w:rsidRPr="001D647A">
              <w:rPr>
                <w:lang w:val="fr-FR"/>
              </w:rPr>
              <w:t xml:space="preserve"> (</w:t>
            </w:r>
            <w:hyperlink w:anchor="Grade_A">
              <w:r w:rsidRPr="001D647A">
                <w:rPr>
                  <w:b/>
                  <w:bCs/>
                  <w:u w:val="single"/>
                  <w:lang w:val="fr-FR"/>
                </w:rPr>
                <w:t>Grade A</w:t>
              </w:r>
            </w:hyperlink>
            <w:r w:rsidRPr="001D647A">
              <w:rPr>
                <w:lang w:val="fr-FR"/>
              </w:rPr>
              <w:t>,</w:t>
            </w:r>
            <w:r>
              <w:rPr>
                <w:lang w:val="fr-FR"/>
              </w:rPr>
              <w:t xml:space="preserve"> </w:t>
            </w:r>
            <w:r w:rsidRPr="001D647A">
              <w:rPr>
                <w:b/>
                <w:bCs/>
                <w:u w:val="single"/>
                <w:lang w:val="fr-FR"/>
              </w:rPr>
              <w:t>Grade D</w:t>
            </w:r>
            <w:r w:rsidRPr="001D647A">
              <w:rPr>
                <w:lang w:val="fr-FR"/>
              </w:rPr>
              <w:t xml:space="preserve">, </w:t>
            </w:r>
            <w:hyperlink w:anchor="UltraPure">
              <w:r w:rsidRPr="001D647A">
                <w:rPr>
                  <w:b/>
                  <w:bCs/>
                  <w:u w:val="single"/>
                  <w:lang w:val="fr-FR"/>
                </w:rPr>
                <w:t>UltraPure</w:t>
              </w:r>
            </w:hyperlink>
            <w:r w:rsidRPr="001D647A">
              <w:rPr>
                <w:lang w:val="fr-FR"/>
              </w:rPr>
              <w:t>)</w:t>
            </w:r>
          </w:p>
        </w:tc>
        <w:tc>
          <w:tcPr>
            <w:tcW w:w="2122" w:type="dxa"/>
          </w:tcPr>
          <w:p w14:paraId="1E9CC62A" w14:textId="77777777" w:rsidR="00EC4A34" w:rsidRPr="001D647A" w:rsidRDefault="00EC4A34" w:rsidP="00EC4A34">
            <w:pPr>
              <w:rPr>
                <w:lang w:val="fr-FR"/>
              </w:rPr>
            </w:pPr>
          </w:p>
        </w:tc>
        <w:tc>
          <w:tcPr>
            <w:tcW w:w="2127" w:type="dxa"/>
            <w:vMerge/>
          </w:tcPr>
          <w:p w14:paraId="6768121F" w14:textId="77777777" w:rsidR="00EC4A34" w:rsidRPr="001D647A" w:rsidRDefault="00EC4A34" w:rsidP="00EC4A34">
            <w:pPr>
              <w:rPr>
                <w:lang w:val="fr-FR"/>
              </w:rPr>
            </w:pPr>
          </w:p>
        </w:tc>
      </w:tr>
      <w:tr w:rsidR="00EC4A34" w14:paraId="6B842B1C" w14:textId="77777777" w:rsidTr="002B49BE">
        <w:tc>
          <w:tcPr>
            <w:tcW w:w="2139" w:type="dxa"/>
          </w:tcPr>
          <w:p w14:paraId="07A311B2" w14:textId="254EE526" w:rsidR="00EC4A34" w:rsidRDefault="00EC4A34" w:rsidP="00EC4A34">
            <w:r>
              <w:lastRenderedPageBreak/>
              <w:t>Electrolyser config</w:t>
            </w:r>
          </w:p>
        </w:tc>
        <w:tc>
          <w:tcPr>
            <w:tcW w:w="2468" w:type="dxa"/>
          </w:tcPr>
          <w:p w14:paraId="15EA9828" w14:textId="7D499B7B" w:rsidR="00EC4A34" w:rsidRDefault="00EA457E" w:rsidP="00EC4A34">
            <w:hyperlink w:anchor="Baseline">
              <w:r w:rsidR="00EC4A34">
                <w:t>Baseline</w:t>
              </w:r>
            </w:hyperlink>
            <w:r w:rsidR="00EC4A34">
              <w:t xml:space="preserve">, </w:t>
            </w:r>
            <w:hyperlink w:anchor="Personalized">
              <w:r w:rsidR="00EC4A34">
                <w:t>Personalized</w:t>
              </w:r>
            </w:hyperlink>
          </w:p>
        </w:tc>
        <w:tc>
          <w:tcPr>
            <w:tcW w:w="2122" w:type="dxa"/>
          </w:tcPr>
          <w:p w14:paraId="475E738F" w14:textId="7A9DC736" w:rsidR="00EC4A34" w:rsidRDefault="00EC4A34" w:rsidP="00EC4A34">
            <w:r>
              <w:t>Always</w:t>
            </w:r>
          </w:p>
        </w:tc>
        <w:tc>
          <w:tcPr>
            <w:tcW w:w="2127" w:type="dxa"/>
          </w:tcPr>
          <w:p w14:paraId="097BC012" w14:textId="1EBF4F73" w:rsidR="00EC4A34" w:rsidRDefault="0069205B" w:rsidP="00EC4A34">
            <w:r>
              <w:t xml:space="preserve">Select Baseline to access pre-set configurations developed by our team. </w:t>
            </w:r>
            <w:r>
              <w:br/>
              <w:t>Select Personalized to access your personalized modeling of electrolysers.</w:t>
            </w:r>
          </w:p>
        </w:tc>
      </w:tr>
      <w:tr w:rsidR="00EC4A34" w14:paraId="0F187CC1" w14:textId="77777777" w:rsidTr="002B49BE">
        <w:tc>
          <w:tcPr>
            <w:tcW w:w="2139" w:type="dxa"/>
          </w:tcPr>
          <w:p w14:paraId="4876B055" w14:textId="79C5EF0A" w:rsidR="00EC4A34" w:rsidRDefault="00EC4A34" w:rsidP="00EC4A34">
            <w:r>
              <w:t>Electrolyser type</w:t>
            </w:r>
          </w:p>
        </w:tc>
        <w:tc>
          <w:tcPr>
            <w:tcW w:w="2468" w:type="dxa"/>
          </w:tcPr>
          <w:p w14:paraId="0C577ABC" w14:textId="77777777" w:rsidR="00EC4A34" w:rsidRDefault="00EA457E" w:rsidP="00EC4A34">
            <w:hyperlink w:anchor="SOEL">
              <w:r w:rsidR="00EC4A34" w:rsidRPr="001D647A">
                <w:rPr>
                  <w:b/>
                  <w:bCs/>
                  <w:u w:val="single"/>
                </w:rPr>
                <w:t>SOEL</w:t>
              </w:r>
            </w:hyperlink>
            <w:r w:rsidR="00EC4A34">
              <w:t xml:space="preserve">, </w:t>
            </w:r>
            <w:hyperlink w:anchor="AEL">
              <w:r w:rsidR="00EC4A34" w:rsidRPr="001D647A">
                <w:rPr>
                  <w:b/>
                  <w:bCs/>
                  <w:u w:val="single"/>
                </w:rPr>
                <w:t>AEL</w:t>
              </w:r>
            </w:hyperlink>
            <w:r w:rsidR="00EC4A34">
              <w:t xml:space="preserve">, </w:t>
            </w:r>
            <w:hyperlink w:anchor="AEMEL">
              <w:r w:rsidR="00EC4A34" w:rsidRPr="001D647A">
                <w:rPr>
                  <w:b/>
                  <w:bCs/>
                  <w:u w:val="single"/>
                </w:rPr>
                <w:t>AEMEL</w:t>
              </w:r>
            </w:hyperlink>
            <w:r w:rsidR="00EC4A34">
              <w:t xml:space="preserve">, </w:t>
            </w:r>
            <w:hyperlink w:anchor="PEMEL">
              <w:r w:rsidR="00EC4A34" w:rsidRPr="001D647A">
                <w:rPr>
                  <w:b/>
                  <w:bCs/>
                  <w:u w:val="single"/>
                </w:rPr>
                <w:t>PEMEL</w:t>
              </w:r>
            </w:hyperlink>
          </w:p>
        </w:tc>
        <w:tc>
          <w:tcPr>
            <w:tcW w:w="2122" w:type="dxa"/>
          </w:tcPr>
          <w:p w14:paraId="1EB6A75E" w14:textId="11F0563C" w:rsidR="00EC4A34" w:rsidRDefault="00EC4A34" w:rsidP="00EC4A34">
            <w:r>
              <w:t>Always</w:t>
            </w:r>
          </w:p>
        </w:tc>
        <w:tc>
          <w:tcPr>
            <w:tcW w:w="2127" w:type="dxa"/>
          </w:tcPr>
          <w:p w14:paraId="5448FCD6" w14:textId="2A9EB824" w:rsidR="00EC4A34" w:rsidRDefault="00EC4A34" w:rsidP="00EC4A34"/>
        </w:tc>
      </w:tr>
      <w:tr w:rsidR="00EC4A34" w14:paraId="6EAA1E7D" w14:textId="77777777" w:rsidTr="002B49BE">
        <w:tc>
          <w:tcPr>
            <w:tcW w:w="2139" w:type="dxa"/>
          </w:tcPr>
          <w:p w14:paraId="3976B7E1" w14:textId="24F471E4" w:rsidR="00EC4A34" w:rsidRDefault="00EC4A34" w:rsidP="00EC4A34">
            <w:r w:rsidRPr="001D647A">
              <w:rPr>
                <w:b/>
                <w:bCs/>
                <w:u w:val="single"/>
              </w:rPr>
              <w:t>Size</w:t>
            </w:r>
            <w:r>
              <w:t xml:space="preserve"> of the system [kgH2/h] </w:t>
            </w:r>
          </w:p>
        </w:tc>
        <w:tc>
          <w:tcPr>
            <w:tcW w:w="2468" w:type="dxa"/>
          </w:tcPr>
          <w:p w14:paraId="1A78FC52" w14:textId="33C86DC7" w:rsidR="00EC4A34" w:rsidRDefault="00EA457E" w:rsidP="00EC4A34">
            <w:hyperlink w:anchor="Continuous">
              <w:r w:rsidR="00EC4A34">
                <w:t>Number</w:t>
              </w:r>
            </w:hyperlink>
          </w:p>
        </w:tc>
        <w:tc>
          <w:tcPr>
            <w:tcW w:w="2122" w:type="dxa"/>
          </w:tcPr>
          <w:p w14:paraId="7EEB1E77" w14:textId="4C28F9C3" w:rsidR="00EC4A34" w:rsidRDefault="00EC4A34" w:rsidP="00EC4A34">
            <w:r>
              <w:t>Always</w:t>
            </w:r>
          </w:p>
        </w:tc>
        <w:tc>
          <w:tcPr>
            <w:tcW w:w="2127" w:type="dxa"/>
          </w:tcPr>
          <w:p w14:paraId="49E4EECE" w14:textId="57D8937B" w:rsidR="00EC4A34" w:rsidRDefault="00EC4A34" w:rsidP="00EC4A34"/>
        </w:tc>
      </w:tr>
      <w:tr w:rsidR="00EC4A34" w14:paraId="621663C7" w14:textId="77777777" w:rsidTr="002B49BE">
        <w:tc>
          <w:tcPr>
            <w:tcW w:w="2139" w:type="dxa"/>
          </w:tcPr>
          <w:p w14:paraId="0F609075" w14:textId="3EACAC2B" w:rsidR="00EC4A34" w:rsidRPr="001D647A" w:rsidRDefault="00EC4A34" w:rsidP="00EC4A34">
            <w:pPr>
              <w:rPr>
                <w:b/>
                <w:bCs/>
                <w:u w:val="single"/>
              </w:rPr>
            </w:pPr>
            <w:r w:rsidRPr="001D647A">
              <w:rPr>
                <w:b/>
                <w:bCs/>
                <w:u w:val="single"/>
              </w:rPr>
              <w:t>Electrolyser maturity</w:t>
            </w:r>
          </w:p>
        </w:tc>
        <w:tc>
          <w:tcPr>
            <w:tcW w:w="2468" w:type="dxa"/>
          </w:tcPr>
          <w:p w14:paraId="0692937A" w14:textId="28637CD7" w:rsidR="00EC4A34" w:rsidRDefault="00EA457E" w:rsidP="00EC4A34">
            <w:hyperlink w:anchor="Commercialized">
              <w:r w:rsidR="00EC4A34" w:rsidRPr="001D647A">
                <w:rPr>
                  <w:b/>
                  <w:bCs/>
                  <w:u w:val="single"/>
                </w:rPr>
                <w:t>Commercialized</w:t>
              </w:r>
            </w:hyperlink>
            <w:r w:rsidR="00EC4A34">
              <w:rPr>
                <w:b/>
                <w:bCs/>
                <w:u w:val="single"/>
              </w:rPr>
              <w:t xml:space="preserve">, </w:t>
            </w:r>
            <w:hyperlink w:anchor="SoA">
              <w:r w:rsidR="00EC4A34" w:rsidRPr="001D647A">
                <w:rPr>
                  <w:b/>
                  <w:bCs/>
                  <w:u w:val="single"/>
                </w:rPr>
                <w:t>SoA</w:t>
              </w:r>
            </w:hyperlink>
            <w:r w:rsidR="00EC4A34">
              <w:rPr>
                <w:b/>
                <w:bCs/>
                <w:u w:val="single"/>
              </w:rPr>
              <w:t xml:space="preserve">, </w:t>
            </w:r>
            <w:hyperlink w:anchor="Target_2050">
              <w:r w:rsidR="00EC4A34" w:rsidRPr="001D647A">
                <w:rPr>
                  <w:b/>
                  <w:bCs/>
                  <w:u w:val="single"/>
                </w:rPr>
                <w:t>Target 2050</w:t>
              </w:r>
            </w:hyperlink>
          </w:p>
        </w:tc>
        <w:tc>
          <w:tcPr>
            <w:tcW w:w="2122" w:type="dxa"/>
          </w:tcPr>
          <w:p w14:paraId="24597DF9" w14:textId="5B028FFF" w:rsidR="00EC4A34" w:rsidRDefault="00EC4A34" w:rsidP="00EC4A34">
            <w:r>
              <w:t>Always</w:t>
            </w:r>
          </w:p>
        </w:tc>
        <w:tc>
          <w:tcPr>
            <w:tcW w:w="2127" w:type="dxa"/>
          </w:tcPr>
          <w:p w14:paraId="1B032104" w14:textId="28120F10" w:rsidR="00EC4A34" w:rsidRDefault="00EC4A34" w:rsidP="00EC4A34"/>
        </w:tc>
      </w:tr>
      <w:tr w:rsidR="00EC4A34" w14:paraId="49DD5910" w14:textId="77777777" w:rsidTr="002B49BE">
        <w:tc>
          <w:tcPr>
            <w:tcW w:w="2139" w:type="dxa"/>
          </w:tcPr>
          <w:p w14:paraId="0FFEB485" w14:textId="0BB8FD94" w:rsidR="00EC4A34" w:rsidRDefault="00EC4A34" w:rsidP="00EC4A34">
            <w:r w:rsidRPr="001D647A">
              <w:rPr>
                <w:b/>
                <w:bCs/>
                <w:u w:val="single"/>
              </w:rPr>
              <w:t>Storage</w:t>
            </w:r>
            <w:r>
              <w:t xml:space="preserve"> type</w:t>
            </w:r>
          </w:p>
        </w:tc>
        <w:tc>
          <w:tcPr>
            <w:tcW w:w="2468" w:type="dxa"/>
          </w:tcPr>
          <w:p w14:paraId="39600305" w14:textId="5ADCDEBD" w:rsidR="00EC4A34" w:rsidRDefault="00EA457E" w:rsidP="00EC4A34">
            <w:hyperlink w:anchor="None">
              <w:r w:rsidR="00EC4A34">
                <w:t>None</w:t>
              </w:r>
            </w:hyperlink>
            <w:r w:rsidR="00EC4A34">
              <w:t>, Buffer Tank (</w:t>
            </w:r>
            <w:hyperlink w:anchor="Daily">
              <w:r w:rsidR="00EC4A34">
                <w:t>Daily</w:t>
              </w:r>
            </w:hyperlink>
            <w:r w:rsidR="00EC4A34">
              <w:t>), Buffer Tank (</w:t>
            </w:r>
            <w:hyperlink w:anchor="Weekly">
              <w:r w:rsidR="00EC4A34">
                <w:t>Weekly</w:t>
              </w:r>
            </w:hyperlink>
            <w:r w:rsidR="00EC4A34">
              <w:t>), Geological Storage (</w:t>
            </w:r>
            <w:hyperlink w:anchor="Season">
              <w:r w:rsidR="00EC4A34">
                <w:t>Season</w:t>
              </w:r>
            </w:hyperlink>
            <w:r w:rsidR="00EC4A34">
              <w:t>)</w:t>
            </w:r>
          </w:p>
        </w:tc>
        <w:tc>
          <w:tcPr>
            <w:tcW w:w="2122" w:type="dxa"/>
          </w:tcPr>
          <w:p w14:paraId="4A4DDC7C" w14:textId="0C5B0188" w:rsidR="00EC4A34" w:rsidRDefault="00EC4A34" w:rsidP="00EC4A34">
            <w:r>
              <w:t>Always</w:t>
            </w:r>
          </w:p>
        </w:tc>
        <w:tc>
          <w:tcPr>
            <w:tcW w:w="2127" w:type="dxa"/>
          </w:tcPr>
          <w:p w14:paraId="1FC7AA4F" w14:textId="3E778F24" w:rsidR="00EC4A34" w:rsidRDefault="00EC4A34" w:rsidP="00EC4A34"/>
        </w:tc>
      </w:tr>
      <w:tr w:rsidR="00EC4A34" w14:paraId="1B777A93" w14:textId="77777777" w:rsidTr="002B49BE">
        <w:tc>
          <w:tcPr>
            <w:tcW w:w="2139" w:type="dxa"/>
          </w:tcPr>
          <w:p w14:paraId="4BAE95C6" w14:textId="452FF42F" w:rsidR="00EC4A34" w:rsidRPr="001D647A" w:rsidRDefault="00EC4A34" w:rsidP="00EC4A34">
            <w:pPr>
              <w:rPr>
                <w:b/>
                <w:bCs/>
                <w:u w:val="single"/>
              </w:rPr>
            </w:pPr>
            <w:r w:rsidRPr="001D647A">
              <w:rPr>
                <w:b/>
                <w:bCs/>
                <w:u w:val="single"/>
              </w:rPr>
              <w:t>Centralized?</w:t>
            </w:r>
          </w:p>
        </w:tc>
        <w:tc>
          <w:tcPr>
            <w:tcW w:w="2468" w:type="dxa"/>
          </w:tcPr>
          <w:p w14:paraId="03B4BA67" w14:textId="6C3D4E31" w:rsidR="00EC4A34" w:rsidRDefault="00EC4A34" w:rsidP="00EC4A34">
            <w:r>
              <w:t>True (check), False (not check)</w:t>
            </w:r>
          </w:p>
        </w:tc>
        <w:tc>
          <w:tcPr>
            <w:tcW w:w="2122" w:type="dxa"/>
          </w:tcPr>
          <w:p w14:paraId="14F77999" w14:textId="1A56745B" w:rsidR="00EC4A34" w:rsidRDefault="00EC4A34" w:rsidP="00EC4A34">
            <w:r>
              <w:t>Always</w:t>
            </w:r>
          </w:p>
        </w:tc>
        <w:tc>
          <w:tcPr>
            <w:tcW w:w="2127" w:type="dxa"/>
          </w:tcPr>
          <w:p w14:paraId="3FD64DE7" w14:textId="3B513FAB" w:rsidR="00EC4A34" w:rsidRDefault="0061788C" w:rsidP="00EC4A34">
            <w:r>
              <w:t>Check if your system is centralized (production and use not at the same location)</w:t>
            </w:r>
          </w:p>
        </w:tc>
      </w:tr>
      <w:tr w:rsidR="00EC4A34" w14:paraId="73638086" w14:textId="77777777" w:rsidTr="002B49BE">
        <w:tc>
          <w:tcPr>
            <w:tcW w:w="2139" w:type="dxa"/>
          </w:tcPr>
          <w:p w14:paraId="739E7183" w14:textId="159FC21F" w:rsidR="00EC4A34" w:rsidRPr="001D647A" w:rsidRDefault="00EC4A34" w:rsidP="00EC4A34">
            <w:pPr>
              <w:rPr>
                <w:b/>
                <w:bCs/>
                <w:u w:val="single"/>
              </w:rPr>
            </w:pPr>
            <w:r>
              <w:rPr>
                <w:b/>
                <w:bCs/>
                <w:u w:val="single"/>
              </w:rPr>
              <w:t>Distribution Type</w:t>
            </w:r>
          </w:p>
        </w:tc>
        <w:tc>
          <w:tcPr>
            <w:tcW w:w="2468" w:type="dxa"/>
          </w:tcPr>
          <w:p w14:paraId="2075A068" w14:textId="1539955F" w:rsidR="00EC4A34" w:rsidRPr="001D647A" w:rsidRDefault="00EC4A34" w:rsidP="00EC4A34">
            <w:pPr>
              <w:rPr>
                <w:b/>
                <w:bCs/>
                <w:u w:val="single"/>
              </w:rPr>
            </w:pPr>
            <w:r>
              <w:rPr>
                <w:b/>
                <w:bCs/>
                <w:u w:val="single"/>
              </w:rPr>
              <w:t>None, Pipeline (250km), Pipeline (2500km)</w:t>
            </w:r>
          </w:p>
        </w:tc>
        <w:tc>
          <w:tcPr>
            <w:tcW w:w="2122" w:type="dxa"/>
          </w:tcPr>
          <w:p w14:paraId="355B0EA9" w14:textId="01BA9883" w:rsidR="00EC4A34" w:rsidRDefault="00EC4A34" w:rsidP="00EC4A34">
            <w:r>
              <w:t>Only if centralized</w:t>
            </w:r>
          </w:p>
        </w:tc>
        <w:tc>
          <w:tcPr>
            <w:tcW w:w="2127" w:type="dxa"/>
          </w:tcPr>
          <w:p w14:paraId="5FEF1E1F" w14:textId="70B00C01" w:rsidR="00EC4A34" w:rsidRDefault="00EC4A34" w:rsidP="00EC4A34"/>
        </w:tc>
      </w:tr>
      <w:tr w:rsidR="00EC4A34" w14:paraId="73F0ED38" w14:textId="77777777" w:rsidTr="002B49BE">
        <w:tc>
          <w:tcPr>
            <w:tcW w:w="2139" w:type="dxa"/>
          </w:tcPr>
          <w:p w14:paraId="51A62335" w14:textId="63061E7A" w:rsidR="00EC4A34" w:rsidRPr="001D647A" w:rsidRDefault="00EC4A34" w:rsidP="00EC4A34">
            <w:pPr>
              <w:rPr>
                <w:b/>
                <w:bCs/>
                <w:u w:val="single"/>
              </w:rPr>
            </w:pPr>
            <w:r w:rsidRPr="001D647A">
              <w:rPr>
                <w:b/>
                <w:bCs/>
                <w:u w:val="single"/>
              </w:rPr>
              <w:t>Storage/Distrib maturity</w:t>
            </w:r>
          </w:p>
        </w:tc>
        <w:tc>
          <w:tcPr>
            <w:tcW w:w="2468" w:type="dxa"/>
          </w:tcPr>
          <w:p w14:paraId="6DA17EDE" w14:textId="1A1AC02A" w:rsidR="00EC4A34" w:rsidRDefault="00EA457E" w:rsidP="00EC4A34">
            <w:hyperlink w:anchor="Commercialized">
              <w:r w:rsidR="00EC4A34" w:rsidRPr="001D647A">
                <w:rPr>
                  <w:b/>
                  <w:bCs/>
                  <w:u w:val="single"/>
                </w:rPr>
                <w:t>Commercialized</w:t>
              </w:r>
            </w:hyperlink>
            <w:r w:rsidR="00EC4A34">
              <w:rPr>
                <w:b/>
                <w:bCs/>
                <w:u w:val="single"/>
              </w:rPr>
              <w:t xml:space="preserve">, </w:t>
            </w:r>
            <w:hyperlink w:anchor="SoA">
              <w:r w:rsidR="00EC4A34" w:rsidRPr="001D647A">
                <w:rPr>
                  <w:b/>
                  <w:bCs/>
                  <w:u w:val="single"/>
                </w:rPr>
                <w:t>SoA</w:t>
              </w:r>
            </w:hyperlink>
            <w:r w:rsidR="00EC4A34">
              <w:rPr>
                <w:b/>
                <w:bCs/>
                <w:u w:val="single"/>
              </w:rPr>
              <w:t xml:space="preserve">, </w:t>
            </w:r>
            <w:hyperlink w:anchor="Target_2050">
              <w:r w:rsidR="00EC4A34" w:rsidRPr="001D647A">
                <w:rPr>
                  <w:b/>
                  <w:bCs/>
                  <w:u w:val="single"/>
                </w:rPr>
                <w:t>Target 2050</w:t>
              </w:r>
            </w:hyperlink>
          </w:p>
        </w:tc>
        <w:tc>
          <w:tcPr>
            <w:tcW w:w="2122" w:type="dxa"/>
          </w:tcPr>
          <w:p w14:paraId="329E64A9" w14:textId="6E7977B5" w:rsidR="00EC4A34" w:rsidRDefault="00EC4A34" w:rsidP="00EC4A34">
            <w:r>
              <w:t>Only if storage or distribution is not None.</w:t>
            </w:r>
          </w:p>
        </w:tc>
        <w:tc>
          <w:tcPr>
            <w:tcW w:w="2127" w:type="dxa"/>
          </w:tcPr>
          <w:p w14:paraId="28C3A07F" w14:textId="2CC973BB" w:rsidR="00EC4A34" w:rsidRDefault="00EC4A34" w:rsidP="00EC4A34"/>
        </w:tc>
      </w:tr>
      <w:tr w:rsidR="0069205B" w14:paraId="1DC6B676" w14:textId="77777777" w:rsidTr="002B49BE">
        <w:tc>
          <w:tcPr>
            <w:tcW w:w="2139" w:type="dxa"/>
          </w:tcPr>
          <w:p w14:paraId="7CC96950" w14:textId="5D241688" w:rsidR="0069205B" w:rsidRDefault="00EA457E" w:rsidP="00EC4A34">
            <w:hyperlink w:anchor="Fuel">
              <w:r w:rsidR="0069205B">
                <w:t>Fuel</w:t>
              </w:r>
            </w:hyperlink>
            <w:r w:rsidR="0069205B">
              <w:t xml:space="preserve"> Cell config</w:t>
            </w:r>
          </w:p>
        </w:tc>
        <w:tc>
          <w:tcPr>
            <w:tcW w:w="2468" w:type="dxa"/>
          </w:tcPr>
          <w:p w14:paraId="55DA1886" w14:textId="77777777" w:rsidR="0069205B" w:rsidRDefault="00EA457E" w:rsidP="00EC4A34">
            <w:hyperlink w:anchor="Baseline">
              <w:r w:rsidR="0069205B">
                <w:t>Baseline</w:t>
              </w:r>
            </w:hyperlink>
            <w:r w:rsidR="0069205B">
              <w:t xml:space="preserve"> or </w:t>
            </w:r>
            <w:hyperlink w:anchor="Personalized">
              <w:r w:rsidR="0069205B">
                <w:t>Personalized</w:t>
              </w:r>
            </w:hyperlink>
          </w:p>
        </w:tc>
        <w:tc>
          <w:tcPr>
            <w:tcW w:w="2122" w:type="dxa"/>
            <w:vMerge w:val="restart"/>
          </w:tcPr>
          <w:p w14:paraId="69DBDA1C" w14:textId="44F25BB5" w:rsidR="0069205B" w:rsidRDefault="0069205B" w:rsidP="00EC4A34">
            <w:r>
              <w:t>Only when hydrogen reconversion is required.</w:t>
            </w:r>
            <w:r>
              <w:br/>
              <w:t>(1 MJ co-</w:t>
            </w:r>
            <w:r>
              <w:lastRenderedPageBreak/>
              <w:t>generation; 1 kWh stored; 1 kWh controllable elec.; 1v.km transportation)</w:t>
            </w:r>
          </w:p>
        </w:tc>
        <w:tc>
          <w:tcPr>
            <w:tcW w:w="2127" w:type="dxa"/>
            <w:vMerge w:val="restart"/>
          </w:tcPr>
          <w:p w14:paraId="2E62C25A" w14:textId="0CCA1665" w:rsidR="0069205B" w:rsidRDefault="0069205B" w:rsidP="00EC4A34">
            <w:r>
              <w:lastRenderedPageBreak/>
              <w:t xml:space="preserve">Select Baseline to access pre-set configurations developed by our team. </w:t>
            </w:r>
            <w:r>
              <w:br/>
            </w:r>
            <w:r>
              <w:lastRenderedPageBreak/>
              <w:t>Select Personalized to access your personalized modeling of electrolysers.</w:t>
            </w:r>
          </w:p>
        </w:tc>
      </w:tr>
      <w:tr w:rsidR="0069205B" w14:paraId="78F11648" w14:textId="77777777" w:rsidTr="002B49BE">
        <w:tc>
          <w:tcPr>
            <w:tcW w:w="2139" w:type="dxa"/>
          </w:tcPr>
          <w:p w14:paraId="6B529672" w14:textId="15CE486E" w:rsidR="0069205B" w:rsidRPr="001D647A" w:rsidRDefault="00EA457E" w:rsidP="00EC4A34">
            <w:pPr>
              <w:rPr>
                <w:b/>
                <w:bCs/>
                <w:u w:val="single"/>
              </w:rPr>
            </w:pPr>
            <w:hyperlink w:anchor="Fuel">
              <w:r w:rsidR="0069205B" w:rsidRPr="001D647A">
                <w:rPr>
                  <w:b/>
                  <w:bCs/>
                  <w:u w:val="single"/>
                </w:rPr>
                <w:t>Fuel</w:t>
              </w:r>
            </w:hyperlink>
            <w:r w:rsidR="0069205B" w:rsidRPr="001D647A">
              <w:rPr>
                <w:b/>
                <w:bCs/>
                <w:u w:val="single"/>
              </w:rPr>
              <w:t xml:space="preserve"> Cell type</w:t>
            </w:r>
          </w:p>
        </w:tc>
        <w:tc>
          <w:tcPr>
            <w:tcW w:w="2468" w:type="dxa"/>
          </w:tcPr>
          <w:p w14:paraId="5A627B7D" w14:textId="77777777" w:rsidR="0069205B" w:rsidRPr="001D647A" w:rsidRDefault="00EA457E" w:rsidP="00EC4A34">
            <w:pPr>
              <w:rPr>
                <w:b/>
                <w:bCs/>
                <w:u w:val="single"/>
              </w:rPr>
            </w:pPr>
            <w:hyperlink w:anchor="SOFC">
              <w:r w:rsidR="0069205B" w:rsidRPr="001D647A">
                <w:rPr>
                  <w:b/>
                  <w:bCs/>
                  <w:u w:val="single"/>
                </w:rPr>
                <w:t>SOFC</w:t>
              </w:r>
            </w:hyperlink>
            <w:r w:rsidR="0069205B" w:rsidRPr="001D647A">
              <w:rPr>
                <w:b/>
                <w:bCs/>
                <w:u w:val="single"/>
              </w:rPr>
              <w:t xml:space="preserve">, </w:t>
            </w:r>
            <w:hyperlink w:anchor="AFC">
              <w:r w:rsidR="0069205B" w:rsidRPr="001D647A">
                <w:rPr>
                  <w:b/>
                  <w:bCs/>
                  <w:u w:val="single"/>
                </w:rPr>
                <w:t>AFC</w:t>
              </w:r>
            </w:hyperlink>
            <w:r w:rsidR="0069205B" w:rsidRPr="001D647A">
              <w:rPr>
                <w:b/>
                <w:bCs/>
                <w:u w:val="single"/>
              </w:rPr>
              <w:t xml:space="preserve">, </w:t>
            </w:r>
            <w:hyperlink w:anchor="AEMFC">
              <w:r w:rsidR="0069205B" w:rsidRPr="001D647A">
                <w:rPr>
                  <w:b/>
                  <w:bCs/>
                  <w:u w:val="single"/>
                </w:rPr>
                <w:t>AEMFC</w:t>
              </w:r>
            </w:hyperlink>
            <w:r w:rsidR="0069205B" w:rsidRPr="001D647A">
              <w:rPr>
                <w:b/>
                <w:bCs/>
                <w:u w:val="single"/>
              </w:rPr>
              <w:t xml:space="preserve">, </w:t>
            </w:r>
            <w:hyperlink w:anchor="PEMFC">
              <w:r w:rsidR="0069205B" w:rsidRPr="001D647A">
                <w:rPr>
                  <w:b/>
                  <w:bCs/>
                  <w:u w:val="single"/>
                </w:rPr>
                <w:t>PEMFC</w:t>
              </w:r>
            </w:hyperlink>
          </w:p>
        </w:tc>
        <w:tc>
          <w:tcPr>
            <w:tcW w:w="2122" w:type="dxa"/>
            <w:vMerge/>
          </w:tcPr>
          <w:p w14:paraId="0FC875F7" w14:textId="77777777" w:rsidR="0069205B" w:rsidRDefault="0069205B" w:rsidP="00EC4A34"/>
        </w:tc>
        <w:tc>
          <w:tcPr>
            <w:tcW w:w="2127" w:type="dxa"/>
            <w:vMerge/>
          </w:tcPr>
          <w:p w14:paraId="1889C902" w14:textId="0E3248DB" w:rsidR="0069205B" w:rsidRDefault="0069205B" w:rsidP="00EC4A34"/>
        </w:tc>
      </w:tr>
      <w:tr w:rsidR="0069205B" w14:paraId="13542D39" w14:textId="77777777" w:rsidTr="002B49BE">
        <w:tc>
          <w:tcPr>
            <w:tcW w:w="2139" w:type="dxa"/>
          </w:tcPr>
          <w:p w14:paraId="53F0D013" w14:textId="3DF8F364" w:rsidR="0069205B" w:rsidRPr="001D647A" w:rsidRDefault="00EA457E" w:rsidP="00EC4A34">
            <w:pPr>
              <w:rPr>
                <w:b/>
                <w:bCs/>
                <w:u w:val="single"/>
              </w:rPr>
            </w:pPr>
            <w:hyperlink w:anchor="Fuel">
              <w:r w:rsidR="0069205B" w:rsidRPr="001D647A">
                <w:rPr>
                  <w:b/>
                  <w:bCs/>
                  <w:u w:val="single"/>
                </w:rPr>
                <w:t>Fuel</w:t>
              </w:r>
            </w:hyperlink>
            <w:r w:rsidR="0069205B" w:rsidRPr="001D647A">
              <w:rPr>
                <w:b/>
                <w:bCs/>
                <w:u w:val="single"/>
              </w:rPr>
              <w:t xml:space="preserve"> Cell size</w:t>
            </w:r>
            <w:r w:rsidR="0069205B">
              <w:rPr>
                <w:b/>
                <w:bCs/>
                <w:u w:val="single"/>
              </w:rPr>
              <w:t xml:space="preserve"> [kW]</w:t>
            </w:r>
          </w:p>
        </w:tc>
        <w:tc>
          <w:tcPr>
            <w:tcW w:w="2468" w:type="dxa"/>
          </w:tcPr>
          <w:p w14:paraId="586B55EC" w14:textId="6EF609ED" w:rsidR="0069205B" w:rsidRDefault="00EA457E" w:rsidP="00EC4A34">
            <w:hyperlink w:anchor="Continuous">
              <w:r w:rsidR="0069205B">
                <w:t>Number</w:t>
              </w:r>
            </w:hyperlink>
          </w:p>
        </w:tc>
        <w:tc>
          <w:tcPr>
            <w:tcW w:w="2122" w:type="dxa"/>
            <w:vMerge/>
          </w:tcPr>
          <w:p w14:paraId="09A04B9D" w14:textId="77777777" w:rsidR="0069205B" w:rsidRDefault="0069205B" w:rsidP="00EC4A34"/>
        </w:tc>
        <w:tc>
          <w:tcPr>
            <w:tcW w:w="2127" w:type="dxa"/>
            <w:vMerge/>
          </w:tcPr>
          <w:p w14:paraId="3A7E1E10" w14:textId="5CD90F71" w:rsidR="0069205B" w:rsidRDefault="0069205B" w:rsidP="00EC4A34"/>
        </w:tc>
      </w:tr>
      <w:tr w:rsidR="0069205B" w14:paraId="1CC6BA09" w14:textId="77777777" w:rsidTr="002B49BE">
        <w:tc>
          <w:tcPr>
            <w:tcW w:w="2139" w:type="dxa"/>
          </w:tcPr>
          <w:p w14:paraId="1F579C48" w14:textId="129E2410" w:rsidR="0069205B" w:rsidRDefault="00EA457E" w:rsidP="00EC4A34">
            <w:hyperlink w:anchor="Fuel">
              <w:r w:rsidR="0069205B">
                <w:t>Fuel</w:t>
              </w:r>
            </w:hyperlink>
            <w:r w:rsidR="0069205B">
              <w:t xml:space="preserve"> Cell </w:t>
            </w:r>
            <w:r w:rsidR="0069205B" w:rsidRPr="001D647A">
              <w:rPr>
                <w:b/>
                <w:bCs/>
                <w:u w:val="single"/>
              </w:rPr>
              <w:t>maturity</w:t>
            </w:r>
          </w:p>
        </w:tc>
        <w:tc>
          <w:tcPr>
            <w:tcW w:w="2468" w:type="dxa"/>
          </w:tcPr>
          <w:p w14:paraId="7F132EF3" w14:textId="15D3D1C1" w:rsidR="0069205B" w:rsidRDefault="00EA457E" w:rsidP="00EC4A34">
            <w:hyperlink w:anchor="Commercialized">
              <w:r w:rsidR="0069205B" w:rsidRPr="001D647A">
                <w:rPr>
                  <w:b/>
                  <w:bCs/>
                  <w:u w:val="single"/>
                </w:rPr>
                <w:t>Commercialized</w:t>
              </w:r>
            </w:hyperlink>
            <w:r w:rsidR="0069205B">
              <w:rPr>
                <w:b/>
                <w:bCs/>
                <w:u w:val="single"/>
              </w:rPr>
              <w:t xml:space="preserve">, </w:t>
            </w:r>
            <w:hyperlink w:anchor="SoA">
              <w:r w:rsidR="0069205B" w:rsidRPr="001D647A">
                <w:rPr>
                  <w:b/>
                  <w:bCs/>
                  <w:u w:val="single"/>
                </w:rPr>
                <w:t>SoA</w:t>
              </w:r>
            </w:hyperlink>
            <w:r w:rsidR="0069205B">
              <w:rPr>
                <w:b/>
                <w:bCs/>
                <w:u w:val="single"/>
              </w:rPr>
              <w:t xml:space="preserve">, </w:t>
            </w:r>
            <w:hyperlink w:anchor="Target_2050">
              <w:r w:rsidR="0069205B" w:rsidRPr="001D647A">
                <w:rPr>
                  <w:b/>
                  <w:bCs/>
                  <w:u w:val="single"/>
                </w:rPr>
                <w:t>Target 2050</w:t>
              </w:r>
            </w:hyperlink>
          </w:p>
        </w:tc>
        <w:tc>
          <w:tcPr>
            <w:tcW w:w="2122" w:type="dxa"/>
            <w:vMerge/>
          </w:tcPr>
          <w:p w14:paraId="323C527B" w14:textId="77777777" w:rsidR="0069205B" w:rsidRDefault="0069205B" w:rsidP="00EC4A34"/>
        </w:tc>
        <w:tc>
          <w:tcPr>
            <w:tcW w:w="2127" w:type="dxa"/>
            <w:vMerge/>
          </w:tcPr>
          <w:p w14:paraId="11023562" w14:textId="32C6A207" w:rsidR="0069205B" w:rsidRDefault="0069205B" w:rsidP="00EC4A34"/>
        </w:tc>
      </w:tr>
      <w:tr w:rsidR="00EC4A34" w14:paraId="58631F1B" w14:textId="77777777" w:rsidTr="002B49BE">
        <w:tc>
          <w:tcPr>
            <w:tcW w:w="2139" w:type="dxa"/>
          </w:tcPr>
          <w:p w14:paraId="0EDB9F0C" w14:textId="6FE7C4CD" w:rsidR="00EC4A34" w:rsidRPr="00EC4A34" w:rsidRDefault="00EA457E" w:rsidP="00EC4A34">
            <w:pPr>
              <w:rPr>
                <w:b/>
                <w:bCs/>
                <w:u w:val="single"/>
              </w:rPr>
            </w:pPr>
            <w:hyperlink w:anchor="Electricity">
              <w:r w:rsidR="00EC4A34" w:rsidRPr="00EC4A34">
                <w:rPr>
                  <w:b/>
                  <w:bCs/>
                  <w:u w:val="single"/>
                </w:rPr>
                <w:t>Electricity</w:t>
              </w:r>
            </w:hyperlink>
            <w:r w:rsidR="00EC4A34" w:rsidRPr="00EC4A34">
              <w:rPr>
                <w:b/>
                <w:bCs/>
                <w:u w:val="single"/>
              </w:rPr>
              <w:t xml:space="preserve"> mix</w:t>
            </w:r>
          </w:p>
        </w:tc>
        <w:tc>
          <w:tcPr>
            <w:tcW w:w="2468" w:type="dxa"/>
          </w:tcPr>
          <w:p w14:paraId="1A71568B" w14:textId="77777777" w:rsidR="00EC4A34" w:rsidRDefault="00EA457E" w:rsidP="00EC4A34">
            <w:hyperlink w:anchor="Renewable">
              <w:r w:rsidR="00EC4A34" w:rsidRPr="00EC4A34">
                <w:rPr>
                  <w:b/>
                  <w:bCs/>
                  <w:u w:val="single"/>
                </w:rPr>
                <w:t>Renewable</w:t>
              </w:r>
            </w:hyperlink>
            <w:r w:rsidR="00EC4A34">
              <w:t xml:space="preserve">, </w:t>
            </w:r>
            <w:hyperlink w:anchor="Nuclear">
              <w:r w:rsidR="00EC4A34" w:rsidRPr="00EC4A34">
                <w:rPr>
                  <w:b/>
                  <w:bCs/>
                  <w:u w:val="single"/>
                </w:rPr>
                <w:t>Nuclear</w:t>
              </w:r>
            </w:hyperlink>
            <w:r w:rsidR="00EC4A34">
              <w:t xml:space="preserve">, </w:t>
            </w:r>
            <w:hyperlink w:anchor="Grid">
              <w:r w:rsidR="00EC4A34" w:rsidRPr="00EC4A34">
                <w:rPr>
                  <w:b/>
                  <w:bCs/>
                  <w:u w:val="single"/>
                </w:rPr>
                <w:t>Grid</w:t>
              </w:r>
            </w:hyperlink>
          </w:p>
        </w:tc>
        <w:tc>
          <w:tcPr>
            <w:tcW w:w="2122" w:type="dxa"/>
          </w:tcPr>
          <w:p w14:paraId="3F0F3324" w14:textId="20B51063" w:rsidR="00EC4A34" w:rsidRDefault="00EC4A34" w:rsidP="00EC4A34">
            <w:r>
              <w:t>Always</w:t>
            </w:r>
          </w:p>
        </w:tc>
        <w:tc>
          <w:tcPr>
            <w:tcW w:w="2127" w:type="dxa"/>
          </w:tcPr>
          <w:p w14:paraId="0D1ACE25" w14:textId="0026280F" w:rsidR="00EC4A34" w:rsidRDefault="00EC4A34" w:rsidP="00EC4A34"/>
        </w:tc>
      </w:tr>
      <w:tr w:rsidR="00EC4A34" w14:paraId="3BC6DBBB" w14:textId="77777777" w:rsidTr="002B49BE">
        <w:tc>
          <w:tcPr>
            <w:tcW w:w="2139" w:type="dxa"/>
          </w:tcPr>
          <w:p w14:paraId="6DAD3B74" w14:textId="49D5CFB3" w:rsidR="00EC4A34" w:rsidRPr="00EC4A34" w:rsidRDefault="00EC4A34" w:rsidP="00EC4A34">
            <w:pPr>
              <w:rPr>
                <w:b/>
                <w:bCs/>
                <w:u w:val="single"/>
              </w:rPr>
            </w:pPr>
            <w:r w:rsidRPr="00EC4A34">
              <w:rPr>
                <w:b/>
                <w:bCs/>
                <w:u w:val="single"/>
              </w:rPr>
              <w:t>Heat mix</w:t>
            </w:r>
          </w:p>
        </w:tc>
        <w:tc>
          <w:tcPr>
            <w:tcW w:w="2468" w:type="dxa"/>
          </w:tcPr>
          <w:p w14:paraId="29CEB984" w14:textId="77777777" w:rsidR="00EC4A34" w:rsidRPr="00EC4A34" w:rsidRDefault="00EA457E" w:rsidP="00EC4A34">
            <w:pPr>
              <w:rPr>
                <w:b/>
                <w:bCs/>
                <w:u w:val="single"/>
              </w:rPr>
            </w:pPr>
            <w:hyperlink w:anchor="100pct_elec">
              <w:r w:rsidR="00EC4A34" w:rsidRPr="00EC4A34">
                <w:rPr>
                  <w:b/>
                  <w:bCs/>
                  <w:u w:val="single"/>
                </w:rPr>
                <w:t>100% elec</w:t>
              </w:r>
            </w:hyperlink>
            <w:r w:rsidR="00EC4A34" w:rsidRPr="00EC4A34">
              <w:rPr>
                <w:b/>
                <w:bCs/>
                <w:u w:val="single"/>
              </w:rPr>
              <w:t xml:space="preserve">, </w:t>
            </w:r>
            <w:hyperlink w:anchor="100pct_heat">
              <w:r w:rsidR="00EC4A34" w:rsidRPr="00EC4A34">
                <w:rPr>
                  <w:b/>
                  <w:bCs/>
                  <w:u w:val="single"/>
                </w:rPr>
                <w:t>100% heat</w:t>
              </w:r>
            </w:hyperlink>
            <w:r w:rsidR="00EC4A34" w:rsidRPr="00EC4A34">
              <w:rPr>
                <w:b/>
                <w:bCs/>
                <w:u w:val="single"/>
              </w:rPr>
              <w:t xml:space="preserve">, </w:t>
            </w:r>
            <w:hyperlink w:anchor="available_heat">
              <w:r w:rsidR="00EC4A34" w:rsidRPr="00EC4A34">
                <w:rPr>
                  <w:b/>
                  <w:bCs/>
                  <w:u w:val="single"/>
                </w:rPr>
                <w:t>available heat</w:t>
              </w:r>
            </w:hyperlink>
          </w:p>
        </w:tc>
        <w:tc>
          <w:tcPr>
            <w:tcW w:w="2122" w:type="dxa"/>
          </w:tcPr>
          <w:p w14:paraId="6DF101AC" w14:textId="5D427370" w:rsidR="00EC4A34" w:rsidRDefault="00EC4A34" w:rsidP="00EC4A34">
            <w:r>
              <w:t>Only for SOEL</w:t>
            </w:r>
          </w:p>
        </w:tc>
        <w:tc>
          <w:tcPr>
            <w:tcW w:w="2127" w:type="dxa"/>
          </w:tcPr>
          <w:p w14:paraId="46F8399B" w14:textId="52DB77C7" w:rsidR="00EC4A34" w:rsidRDefault="00EC4A34" w:rsidP="00EC4A34"/>
        </w:tc>
      </w:tr>
      <w:tr w:rsidR="00EC4A34" w14:paraId="3100E5FC" w14:textId="77777777" w:rsidTr="002B49BE">
        <w:tc>
          <w:tcPr>
            <w:tcW w:w="2139" w:type="dxa"/>
          </w:tcPr>
          <w:p w14:paraId="56E86867" w14:textId="2A8DE184" w:rsidR="00EC4A34" w:rsidRPr="00EC4A34" w:rsidRDefault="00EC4A34" w:rsidP="00EC4A34">
            <w:pPr>
              <w:rPr>
                <w:b/>
                <w:bCs/>
                <w:u w:val="single"/>
              </w:rPr>
            </w:pPr>
            <w:r w:rsidRPr="00EC4A34">
              <w:rPr>
                <w:b/>
                <w:bCs/>
                <w:u w:val="single"/>
              </w:rPr>
              <w:t>Heat recovery</w:t>
            </w:r>
          </w:p>
        </w:tc>
        <w:tc>
          <w:tcPr>
            <w:tcW w:w="2468" w:type="dxa"/>
          </w:tcPr>
          <w:p w14:paraId="2CFA1E99" w14:textId="40AD7605" w:rsidR="00EC4A34" w:rsidRDefault="00EC4A34" w:rsidP="00EC4A34">
            <w:r>
              <w:t>True, False</w:t>
            </w:r>
          </w:p>
        </w:tc>
        <w:tc>
          <w:tcPr>
            <w:tcW w:w="2122" w:type="dxa"/>
          </w:tcPr>
          <w:p w14:paraId="34B83561" w14:textId="595388D8" w:rsidR="00EC4A34" w:rsidRDefault="00EC4A34" w:rsidP="00EC4A34">
            <w:r>
              <w:t xml:space="preserve">Only for </w:t>
            </w:r>
            <w:r>
              <w:br/>
              <w:t>fuel cells.</w:t>
            </w:r>
          </w:p>
        </w:tc>
        <w:tc>
          <w:tcPr>
            <w:tcW w:w="2127" w:type="dxa"/>
          </w:tcPr>
          <w:p w14:paraId="1C1D743C" w14:textId="7EAD6A87" w:rsidR="00EC4A34" w:rsidRDefault="0069205B" w:rsidP="00EC4A34">
            <w:r>
              <w:t xml:space="preserve">Select </w:t>
            </w:r>
            <w:r w:rsidR="0061788C">
              <w:t>the check to model heat recovery (exergy allocation)</w:t>
            </w:r>
          </w:p>
        </w:tc>
      </w:tr>
    </w:tbl>
    <w:p w14:paraId="109DDC84" w14:textId="77777777" w:rsidR="0061788C" w:rsidRDefault="0061788C"/>
    <w:p w14:paraId="251EE429" w14:textId="31865F57" w:rsidR="0061788C" w:rsidRDefault="0061788C">
      <w:r>
        <w:t xml:space="preserve">Once all boxes are filled, the results (graph + table with raw results) are automatically calculated and available above the scenario definition boxes. </w:t>
      </w:r>
    </w:p>
    <w:p w14:paraId="5138D4E7" w14:textId="0667E31E" w:rsidR="0061788C" w:rsidRDefault="0061788C">
      <w:r w:rsidRPr="0061788C">
        <w:rPr>
          <w:noProof/>
        </w:rPr>
        <w:lastRenderedPageBreak/>
        <w:drawing>
          <wp:inline distT="0" distB="0" distL="0" distR="0" wp14:anchorId="5A809F08" wp14:editId="5C029F50">
            <wp:extent cx="4798336" cy="4462898"/>
            <wp:effectExtent l="12700" t="12700" r="15240" b="7620"/>
            <wp:docPr id="7" name="Image 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logiciel&#10;&#10;Description générée automatiquement"/>
                    <pic:cNvPicPr/>
                  </pic:nvPicPr>
                  <pic:blipFill>
                    <a:blip r:embed="rId11"/>
                    <a:stretch>
                      <a:fillRect/>
                    </a:stretch>
                  </pic:blipFill>
                  <pic:spPr>
                    <a:xfrm>
                      <a:off x="0" y="0"/>
                      <a:ext cx="4811072" cy="4474743"/>
                    </a:xfrm>
                    <a:prstGeom prst="rect">
                      <a:avLst/>
                    </a:prstGeom>
                    <a:ln>
                      <a:solidFill>
                        <a:schemeClr val="tx1"/>
                      </a:solidFill>
                    </a:ln>
                  </pic:spPr>
                </pic:pic>
              </a:graphicData>
            </a:graphic>
          </wp:inline>
        </w:drawing>
      </w:r>
    </w:p>
    <w:p w14:paraId="40291420" w14:textId="77777777" w:rsidR="0061788C" w:rsidRDefault="0061788C"/>
    <w:p w14:paraId="435FD3A8" w14:textId="0AAEA5FB" w:rsidR="00997F46" w:rsidRDefault="00997F46">
      <w:r w:rsidRPr="00997F46">
        <w:rPr>
          <w:b/>
          <w:bCs/>
          <w:noProof/>
        </w:rPr>
        <w:drawing>
          <wp:anchor distT="0" distB="0" distL="114300" distR="114300" simplePos="0" relativeHeight="251658242" behindDoc="0" locked="0" layoutInCell="1" allowOverlap="1" wp14:anchorId="30079B6D" wp14:editId="178D399A">
            <wp:simplePos x="0" y="0"/>
            <wp:positionH relativeFrom="column">
              <wp:posOffset>0</wp:posOffset>
            </wp:positionH>
            <wp:positionV relativeFrom="paragraph">
              <wp:posOffset>415183</wp:posOffset>
            </wp:positionV>
            <wp:extent cx="5486400" cy="2553970"/>
            <wp:effectExtent l="12700" t="12700" r="12700" b="11430"/>
            <wp:wrapTopAndBottom/>
            <wp:docPr id="8" name="Image 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 ligne&#10;&#10;Description générée automatiquement"/>
                    <pic:cNvPicPr/>
                  </pic:nvPicPr>
                  <pic:blipFill>
                    <a:blip r:embed="rId12"/>
                    <a:stretch>
                      <a:fillRect/>
                    </a:stretch>
                  </pic:blipFill>
                  <pic:spPr>
                    <a:xfrm>
                      <a:off x="0" y="0"/>
                      <a:ext cx="5486400" cy="2553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Results can be organized differently using the check in the section “aggregation of results”.</w:t>
      </w:r>
      <w:r w:rsidR="002E2A53">
        <w:br w:type="page"/>
      </w:r>
    </w:p>
    <w:tbl>
      <w:tblPr>
        <w:tblStyle w:val="Grilledutableau"/>
        <w:tblW w:w="0" w:type="auto"/>
        <w:tblLook w:val="04A0" w:firstRow="1" w:lastRow="0" w:firstColumn="1" w:lastColumn="0" w:noHBand="0" w:noVBand="1"/>
      </w:tblPr>
      <w:tblGrid>
        <w:gridCol w:w="2560"/>
        <w:gridCol w:w="6296"/>
      </w:tblGrid>
      <w:tr w:rsidR="000A5839" w14:paraId="7A04EB71" w14:textId="77777777" w:rsidTr="000A5839">
        <w:tc>
          <w:tcPr>
            <w:tcW w:w="2560" w:type="dxa"/>
          </w:tcPr>
          <w:p w14:paraId="1B98EAA4" w14:textId="77777777" w:rsidR="002E2A53" w:rsidRDefault="002E2A53">
            <w:r>
              <w:rPr>
                <w:b/>
                <w:bCs/>
              </w:rPr>
              <w:lastRenderedPageBreak/>
              <w:t>Default:</w:t>
            </w:r>
            <w:r>
              <w:rPr>
                <w:b/>
                <w:bCs/>
              </w:rPr>
              <w:br/>
            </w:r>
            <w:r w:rsidRPr="002E2A53">
              <w:t>(a) results organized per main life cycle stages.</w:t>
            </w:r>
            <w:r w:rsidRPr="002E2A53">
              <w:br/>
              <w:t>(b)</w:t>
            </w:r>
            <w:r>
              <w:rPr>
                <w:b/>
                <w:bCs/>
              </w:rPr>
              <w:t xml:space="preserve"> </w:t>
            </w:r>
            <w:r w:rsidRPr="002E2A53">
              <w:t>impacts of surplus of H2 is allocated to the processes where H2 losses occur.</w:t>
            </w:r>
          </w:p>
          <w:p w14:paraId="018A07ED" w14:textId="40F591A2" w:rsidR="002E2A53" w:rsidRPr="00997F46" w:rsidRDefault="002E2A53">
            <w:pPr>
              <w:rPr>
                <w:b/>
                <w:bCs/>
              </w:rPr>
            </w:pPr>
            <w:r>
              <w:t>(c) few level of details.</w:t>
            </w:r>
          </w:p>
        </w:tc>
        <w:tc>
          <w:tcPr>
            <w:tcW w:w="6296" w:type="dxa"/>
          </w:tcPr>
          <w:p w14:paraId="275EC6FF" w14:textId="721C787F" w:rsidR="002E2A53" w:rsidRPr="002E2A53" w:rsidRDefault="002E2A53">
            <w:r w:rsidRPr="002E2A53">
              <w:rPr>
                <w:noProof/>
              </w:rPr>
              <w:drawing>
                <wp:inline distT="0" distB="0" distL="0" distR="0" wp14:anchorId="49479BFE" wp14:editId="41AFEC64">
                  <wp:extent cx="3261552" cy="1520925"/>
                  <wp:effectExtent l="0" t="0" r="254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8478" cy="1538144"/>
                          </a:xfrm>
                          <a:prstGeom prst="rect">
                            <a:avLst/>
                          </a:prstGeom>
                        </pic:spPr>
                      </pic:pic>
                    </a:graphicData>
                  </a:graphic>
                </wp:inline>
              </w:drawing>
            </w:r>
          </w:p>
        </w:tc>
      </w:tr>
      <w:tr w:rsidR="000A5839" w14:paraId="33AB2DAC" w14:textId="77777777" w:rsidTr="000A5839">
        <w:tc>
          <w:tcPr>
            <w:tcW w:w="2560" w:type="dxa"/>
          </w:tcPr>
          <w:p w14:paraId="1B0A96DA" w14:textId="40C631A2" w:rsidR="002E2A53" w:rsidRDefault="002E2A53">
            <w:r>
              <w:rPr>
                <w:b/>
                <w:bCs/>
              </w:rPr>
              <w:t>(a) by clicking on “</w:t>
            </w:r>
            <w:r w:rsidRPr="00997F46">
              <w:rPr>
                <w:b/>
                <w:bCs/>
              </w:rPr>
              <w:t>Classified by elementary flows</w:t>
            </w:r>
            <w:r>
              <w:rPr>
                <w:b/>
                <w:bCs/>
              </w:rPr>
              <w:t>” -&gt;</w:t>
            </w:r>
            <w:r>
              <w:t xml:space="preserve"> results are aggregated per elementary flows (electricity, heat, stack manufacturing, ect)</w:t>
            </w:r>
          </w:p>
        </w:tc>
        <w:tc>
          <w:tcPr>
            <w:tcW w:w="6296" w:type="dxa"/>
          </w:tcPr>
          <w:p w14:paraId="0049DB7A" w14:textId="2AD51D66" w:rsidR="002E2A53" w:rsidRDefault="002E2A53">
            <w:r w:rsidRPr="002E2A53">
              <w:rPr>
                <w:noProof/>
              </w:rPr>
              <w:drawing>
                <wp:inline distT="0" distB="0" distL="0" distR="0" wp14:anchorId="4CD5A4DA" wp14:editId="1C3BB805">
                  <wp:extent cx="3194208" cy="148952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9125" cy="1515130"/>
                          </a:xfrm>
                          <a:prstGeom prst="rect">
                            <a:avLst/>
                          </a:prstGeom>
                        </pic:spPr>
                      </pic:pic>
                    </a:graphicData>
                  </a:graphic>
                </wp:inline>
              </w:drawing>
            </w:r>
          </w:p>
        </w:tc>
      </w:tr>
      <w:tr w:rsidR="000A5839" w14:paraId="54BF1397" w14:textId="77777777" w:rsidTr="000A5839">
        <w:tc>
          <w:tcPr>
            <w:tcW w:w="2560" w:type="dxa"/>
          </w:tcPr>
          <w:p w14:paraId="38051C63" w14:textId="7F814AC0" w:rsidR="002E2A53" w:rsidRDefault="002E2A53">
            <w:r>
              <w:rPr>
                <w:b/>
                <w:bCs/>
              </w:rPr>
              <w:t>(b) by clicking on “Distribute H2 impacts to producer” -&gt;</w:t>
            </w:r>
            <w:r>
              <w:t xml:space="preserve"> impacts due to surplus of H2 to produce are allocated to all the upstream processes that are required for producing this surplus (see section X for more details)</w:t>
            </w:r>
          </w:p>
        </w:tc>
        <w:tc>
          <w:tcPr>
            <w:tcW w:w="6296" w:type="dxa"/>
          </w:tcPr>
          <w:p w14:paraId="371ECCBF" w14:textId="40C45260" w:rsidR="002E2A53" w:rsidRDefault="000A5839">
            <w:r w:rsidRPr="000A5839">
              <w:rPr>
                <w:noProof/>
              </w:rPr>
              <w:drawing>
                <wp:inline distT="0" distB="0" distL="0" distR="0" wp14:anchorId="4698FDDF" wp14:editId="7ADD5A3D">
                  <wp:extent cx="3512745" cy="1638061"/>
                  <wp:effectExtent l="0" t="0" r="5715" b="6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1243" cy="1670003"/>
                          </a:xfrm>
                          <a:prstGeom prst="rect">
                            <a:avLst/>
                          </a:prstGeom>
                        </pic:spPr>
                      </pic:pic>
                    </a:graphicData>
                  </a:graphic>
                </wp:inline>
              </w:drawing>
            </w:r>
          </w:p>
        </w:tc>
      </w:tr>
      <w:tr w:rsidR="000A5839" w14:paraId="35EB1721" w14:textId="77777777" w:rsidTr="000A5839">
        <w:tc>
          <w:tcPr>
            <w:tcW w:w="2560" w:type="dxa"/>
          </w:tcPr>
          <w:p w14:paraId="706EA3A9" w14:textId="691D7657" w:rsidR="000A5839" w:rsidRDefault="000A5839" w:rsidP="000A5839">
            <w:pPr>
              <w:rPr>
                <w:b/>
                <w:bCs/>
              </w:rPr>
            </w:pPr>
            <w:r>
              <w:rPr>
                <w:b/>
                <w:bCs/>
              </w:rPr>
              <w:t>(c) by clicking on “Impacts detailed” -&gt;</w:t>
            </w:r>
            <w:r>
              <w:t xml:space="preserve"> impacts are more desegregated.</w:t>
            </w:r>
          </w:p>
        </w:tc>
        <w:tc>
          <w:tcPr>
            <w:tcW w:w="6296" w:type="dxa"/>
          </w:tcPr>
          <w:p w14:paraId="5F896B6D" w14:textId="4A18595B" w:rsidR="000A5839" w:rsidRPr="000A5839" w:rsidRDefault="000A5839" w:rsidP="000A5839">
            <w:r w:rsidRPr="000A5839">
              <w:rPr>
                <w:noProof/>
              </w:rPr>
              <w:drawing>
                <wp:inline distT="0" distB="0" distL="0" distR="0" wp14:anchorId="2328D259" wp14:editId="457A1773">
                  <wp:extent cx="3855563" cy="1797924"/>
                  <wp:effectExtent l="0" t="0" r="5715"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4953" cy="1802303"/>
                          </a:xfrm>
                          <a:prstGeom prst="rect">
                            <a:avLst/>
                          </a:prstGeom>
                        </pic:spPr>
                      </pic:pic>
                    </a:graphicData>
                  </a:graphic>
                </wp:inline>
              </w:drawing>
            </w:r>
          </w:p>
        </w:tc>
      </w:tr>
    </w:tbl>
    <w:p w14:paraId="040B1DA9" w14:textId="545F31B7" w:rsidR="00997F46" w:rsidRDefault="00997F46"/>
    <w:p w14:paraId="6303224E" w14:textId="0A47E899" w:rsidR="00997F46" w:rsidRDefault="00997F46"/>
    <w:p w14:paraId="03B2FC65" w14:textId="048954C2" w:rsidR="00997F46" w:rsidRDefault="00997F46"/>
    <w:p w14:paraId="23855472" w14:textId="77777777" w:rsidR="00997F46" w:rsidRDefault="00997F46"/>
    <w:p w14:paraId="0A83B344" w14:textId="287DFACC" w:rsidR="006173BC" w:rsidRDefault="006C5580">
      <w:r>
        <w:t>Users can also import an existing scenario or export results/scenarios as CSV.</w:t>
      </w:r>
    </w:p>
    <w:p w14:paraId="7980EC73" w14:textId="3BB56F07" w:rsidR="006173BC" w:rsidRDefault="000A1718">
      <w:pPr>
        <w:pStyle w:val="Titre1"/>
      </w:pPr>
      <w:r>
        <w:lastRenderedPageBreak/>
        <w:t>2.3</w:t>
      </w:r>
      <w:r w:rsidR="006C5580">
        <w:t>. Comparison Analysis</w:t>
      </w:r>
    </w:p>
    <w:p w14:paraId="61FBF32F" w14:textId="77777777" w:rsidR="006173BC" w:rsidRDefault="006C5580">
      <w:r>
        <w:t>Users can compare a reference scenario with another scenario or an alternative technology.</w:t>
      </w:r>
    </w:p>
    <w:p w14:paraId="29862798" w14:textId="7369CD23" w:rsidR="0031043F" w:rsidRDefault="000A1718" w:rsidP="0031043F">
      <w:pPr>
        <w:pStyle w:val="Titre2"/>
      </w:pPr>
      <w:r>
        <w:t xml:space="preserve">2.3.1 </w:t>
      </w:r>
      <w:r w:rsidR="006C5580">
        <w:t>Comparison with Another Personalized Scenario</w:t>
      </w:r>
    </w:p>
    <w:p w14:paraId="68D2E0F4" w14:textId="77777777" w:rsidR="0031043F" w:rsidRPr="0031043F" w:rsidRDefault="0031043F" w:rsidP="0031043F"/>
    <w:p w14:paraId="1D87FCB9" w14:textId="732754E5" w:rsidR="0031043F" w:rsidRPr="0031043F" w:rsidRDefault="0031043F" w:rsidP="0031043F">
      <w:r>
        <w:t>Keep the cursor “Please Select the type of comparison you want to assess” on the left to compare two FC&amp;EL systems (see image below). The first scenario you modeled in the ‘Create Baseline section is already saved in the memory.</w:t>
      </w:r>
    </w:p>
    <w:p w14:paraId="0ABB798C" w14:textId="56056467" w:rsidR="0031043F" w:rsidRDefault="0031043F">
      <w:r w:rsidRPr="0031043F">
        <w:rPr>
          <w:noProof/>
        </w:rPr>
        <w:drawing>
          <wp:inline distT="0" distB="0" distL="0" distR="0" wp14:anchorId="27E99FF5" wp14:editId="12AD9E18">
            <wp:extent cx="5486400" cy="2842895"/>
            <wp:effectExtent l="12700" t="12700" r="12700" b="14605"/>
            <wp:docPr id="15" name="Image 15"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conception&#10;&#10;Description générée automatiquement"/>
                    <pic:cNvPicPr/>
                  </pic:nvPicPr>
                  <pic:blipFill>
                    <a:blip r:embed="rId17"/>
                    <a:stretch>
                      <a:fillRect/>
                    </a:stretch>
                  </pic:blipFill>
                  <pic:spPr>
                    <a:xfrm>
                      <a:off x="0" y="0"/>
                      <a:ext cx="5486400" cy="2842895"/>
                    </a:xfrm>
                    <a:prstGeom prst="rect">
                      <a:avLst/>
                    </a:prstGeom>
                    <a:ln>
                      <a:solidFill>
                        <a:schemeClr val="tx1"/>
                      </a:solidFill>
                    </a:ln>
                  </pic:spPr>
                </pic:pic>
              </a:graphicData>
            </a:graphic>
          </wp:inline>
        </w:drawing>
      </w:r>
    </w:p>
    <w:p w14:paraId="2CDB0A65" w14:textId="77777777" w:rsidR="0031043F" w:rsidRDefault="0031043F"/>
    <w:p w14:paraId="246BF6D1" w14:textId="06A028F5" w:rsidR="006173BC" w:rsidRDefault="006C5580">
      <w:r>
        <w:t>The second scenario is defined with the same requirements as in Section 3a (except the Functional Unit and the LCIA method</w:t>
      </w:r>
      <w:r w:rsidR="0031043F">
        <w:t xml:space="preserve"> that are kept the same for ensuring consistent comparison</w:t>
      </w:r>
      <w:r>
        <w:t xml:space="preserve">). </w:t>
      </w:r>
      <w:r w:rsidR="0031043F">
        <w:t xml:space="preserve">Once the </w:t>
      </w:r>
      <w:r w:rsidR="00BD1DB3">
        <w:t>second scenario is defined, result graphs and tables are automatically plotted. Results can be aggregated following the same options as for the single contribution analysis.</w:t>
      </w:r>
    </w:p>
    <w:p w14:paraId="494FFA0C" w14:textId="4C53B55C" w:rsidR="00BD1DB3" w:rsidRDefault="00BD1DB3">
      <w:r w:rsidRPr="00BD1DB3">
        <w:rPr>
          <w:noProof/>
        </w:rPr>
        <w:lastRenderedPageBreak/>
        <w:drawing>
          <wp:inline distT="0" distB="0" distL="0" distR="0" wp14:anchorId="42616EC0" wp14:editId="15D4731D">
            <wp:extent cx="5486400" cy="6510020"/>
            <wp:effectExtent l="12700" t="12700" r="12700" b="17780"/>
            <wp:docPr id="16" name="Image 1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logiciel, Page web&#10;&#10;Description générée automatiquement"/>
                    <pic:cNvPicPr/>
                  </pic:nvPicPr>
                  <pic:blipFill>
                    <a:blip r:embed="rId18"/>
                    <a:stretch>
                      <a:fillRect/>
                    </a:stretch>
                  </pic:blipFill>
                  <pic:spPr>
                    <a:xfrm>
                      <a:off x="0" y="0"/>
                      <a:ext cx="5486400" cy="6510020"/>
                    </a:xfrm>
                    <a:prstGeom prst="rect">
                      <a:avLst/>
                    </a:prstGeom>
                    <a:ln>
                      <a:solidFill>
                        <a:schemeClr val="tx1"/>
                      </a:solidFill>
                    </a:ln>
                  </pic:spPr>
                </pic:pic>
              </a:graphicData>
            </a:graphic>
          </wp:inline>
        </w:drawing>
      </w:r>
    </w:p>
    <w:p w14:paraId="35340D50" w14:textId="179D91F0" w:rsidR="0031043F" w:rsidRDefault="0031043F"/>
    <w:p w14:paraId="12F4586A" w14:textId="42F0A523" w:rsidR="00BD1DB3" w:rsidRDefault="00BD1DB3"/>
    <w:p w14:paraId="24FC0642" w14:textId="7388E3F2" w:rsidR="00BD1DB3" w:rsidRDefault="00BD1DB3"/>
    <w:p w14:paraId="659DB02D" w14:textId="77777777" w:rsidR="00BD1DB3" w:rsidRDefault="00BD1DB3"/>
    <w:p w14:paraId="5CE8886A" w14:textId="60FFB106" w:rsidR="006173BC" w:rsidRDefault="000A1718">
      <w:pPr>
        <w:pStyle w:val="Titre2"/>
      </w:pPr>
      <w:r>
        <w:lastRenderedPageBreak/>
        <w:t xml:space="preserve">2.3.2 </w:t>
      </w:r>
      <w:r w:rsidR="006C5580">
        <w:t>Comparison with Alternative Technologies</w:t>
      </w:r>
    </w:p>
    <w:p w14:paraId="5F0E1943" w14:textId="4E7EE6CE" w:rsidR="00BD1DB3" w:rsidRDefault="00BD1DB3" w:rsidP="00BD1DB3"/>
    <w:p w14:paraId="0AB4A086" w14:textId="0C9126B4" w:rsidR="00BD1DB3" w:rsidRPr="00BD1DB3" w:rsidRDefault="00BD1DB3" w:rsidP="00BD1DB3">
      <w:r>
        <w:t xml:space="preserve">The baseline scenario created in ‘Create Baseline’ can also be compared with alternative technologies delivering equivalent service. The table XX sums up these alternative technologies depending on the functional unit selected.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320"/>
      </w:tblGrid>
      <w:tr w:rsidR="006173BC" w14:paraId="538768C7" w14:textId="77777777" w:rsidTr="001808B7">
        <w:tc>
          <w:tcPr>
            <w:tcW w:w="4320" w:type="dxa"/>
          </w:tcPr>
          <w:p w14:paraId="5FC63834" w14:textId="77777777" w:rsidR="006173BC" w:rsidRDefault="006C5580">
            <w:r>
              <w:t>Functional Unit (FU)</w:t>
            </w:r>
          </w:p>
        </w:tc>
        <w:tc>
          <w:tcPr>
            <w:tcW w:w="4320" w:type="dxa"/>
          </w:tcPr>
          <w:p w14:paraId="5266F9BB" w14:textId="77777777" w:rsidR="006173BC" w:rsidRDefault="006C5580">
            <w:r>
              <w:t>Alternative Technologies</w:t>
            </w:r>
          </w:p>
        </w:tc>
      </w:tr>
      <w:tr w:rsidR="006173BC" w14:paraId="49D6399B" w14:textId="77777777" w:rsidTr="001808B7">
        <w:tc>
          <w:tcPr>
            <w:tcW w:w="4320" w:type="dxa"/>
          </w:tcPr>
          <w:p w14:paraId="0CCB7F13" w14:textId="77777777" w:rsidR="006173BC" w:rsidRDefault="00EA457E">
            <w:hyperlink w:anchor="1_kg_H2">
              <w:r w:rsidR="006C5580">
                <w:t>1 kg H2</w:t>
              </w:r>
            </w:hyperlink>
          </w:p>
        </w:tc>
        <w:tc>
          <w:tcPr>
            <w:tcW w:w="4320" w:type="dxa"/>
          </w:tcPr>
          <w:p w14:paraId="75D6BB24" w14:textId="21E52BB2" w:rsidR="006173BC" w:rsidRDefault="001808B7">
            <w:r>
              <w:t>Steam Methane Reforming</w:t>
            </w:r>
          </w:p>
        </w:tc>
      </w:tr>
      <w:tr w:rsidR="006173BC" w14:paraId="68B402B6" w14:textId="77777777" w:rsidTr="001808B7">
        <w:tc>
          <w:tcPr>
            <w:tcW w:w="4320" w:type="dxa"/>
          </w:tcPr>
          <w:p w14:paraId="3A6CCDF2" w14:textId="77777777" w:rsidR="006173BC" w:rsidRDefault="00EA457E">
            <w:hyperlink w:anchor="1_MJ_heat">
              <w:r w:rsidR="006C5580">
                <w:t>1 MJ heat</w:t>
              </w:r>
            </w:hyperlink>
          </w:p>
        </w:tc>
        <w:tc>
          <w:tcPr>
            <w:tcW w:w="4320" w:type="dxa"/>
          </w:tcPr>
          <w:p w14:paraId="7B258032" w14:textId="77777777" w:rsidR="006173BC" w:rsidRDefault="00EA457E">
            <w:hyperlink w:anchor="Electricity">
              <w:r w:rsidR="006C5580">
                <w:t>Electricity</w:t>
              </w:r>
            </w:hyperlink>
            <w:r w:rsidR="006C5580">
              <w:t xml:space="preserve">, </w:t>
            </w:r>
            <w:hyperlink w:anchor="Fuel">
              <w:r w:rsidR="006C5580">
                <w:t>Fuel</w:t>
              </w:r>
            </w:hyperlink>
          </w:p>
        </w:tc>
      </w:tr>
      <w:tr w:rsidR="006173BC" w14:paraId="5E030B4A" w14:textId="77777777" w:rsidTr="001808B7">
        <w:tc>
          <w:tcPr>
            <w:tcW w:w="4320" w:type="dxa"/>
          </w:tcPr>
          <w:p w14:paraId="551BE70B" w14:textId="77777777" w:rsidR="006173BC" w:rsidRDefault="00EA457E">
            <w:hyperlink w:anchor="1_MJ_cogeneration">
              <w:r w:rsidR="006C5580">
                <w:t>1 MJ cogeneration</w:t>
              </w:r>
            </w:hyperlink>
          </w:p>
        </w:tc>
        <w:tc>
          <w:tcPr>
            <w:tcW w:w="4320" w:type="dxa"/>
          </w:tcPr>
          <w:p w14:paraId="2A7B79F9" w14:textId="6A016365" w:rsidR="006173BC" w:rsidRDefault="00EA457E">
            <w:hyperlink w:anchor="Electricity">
              <w:r w:rsidR="006C5580">
                <w:t>Electricity</w:t>
              </w:r>
            </w:hyperlink>
            <w:r w:rsidR="006C5580">
              <w:t>+</w:t>
            </w:r>
            <w:hyperlink w:anchor="Heat_Pump">
              <w:r w:rsidR="006C5580">
                <w:t>Heat Pump</w:t>
              </w:r>
            </w:hyperlink>
            <w:r w:rsidR="006C5580">
              <w:t xml:space="preserve">, </w:t>
            </w:r>
            <w:hyperlink w:anchor="Electricity">
              <w:r w:rsidR="006C5580">
                <w:t>Electricity</w:t>
              </w:r>
            </w:hyperlink>
            <w:r w:rsidR="006C5580">
              <w:t>+</w:t>
            </w:r>
            <w:hyperlink w:anchor="Fuel">
              <w:r w:rsidR="006C5580">
                <w:t>Fuel</w:t>
              </w:r>
            </w:hyperlink>
            <w:r w:rsidR="001808B7">
              <w:t>, Electricity+Natural Gas, Electricity+Wood</w:t>
            </w:r>
          </w:p>
        </w:tc>
      </w:tr>
      <w:tr w:rsidR="006173BC" w14:paraId="07BC91F3" w14:textId="77777777" w:rsidTr="001808B7">
        <w:tc>
          <w:tcPr>
            <w:tcW w:w="4320" w:type="dxa"/>
          </w:tcPr>
          <w:p w14:paraId="35D4FAD0" w14:textId="77777777" w:rsidR="006173BC" w:rsidRDefault="00EA457E">
            <w:hyperlink w:anchor="1_v_km">
              <w:r w:rsidR="006C5580">
                <w:t>1 v.km</w:t>
              </w:r>
            </w:hyperlink>
          </w:p>
        </w:tc>
        <w:tc>
          <w:tcPr>
            <w:tcW w:w="4320" w:type="dxa"/>
          </w:tcPr>
          <w:p w14:paraId="46A6CABD" w14:textId="07A8C444" w:rsidR="006173BC" w:rsidRDefault="00EA457E">
            <w:hyperlink w:anchor="BEV">
              <w:r w:rsidR="006C5580">
                <w:t>BEV</w:t>
              </w:r>
            </w:hyperlink>
            <w:r w:rsidR="001808B7">
              <w:t xml:space="preserve"> (powered by renewable electricity)</w:t>
            </w:r>
            <w:r w:rsidR="006C5580">
              <w:t xml:space="preserve">, </w:t>
            </w:r>
            <w:hyperlink w:anchor="BEV">
              <w:r w:rsidR="001808B7">
                <w:t>BEV</w:t>
              </w:r>
            </w:hyperlink>
            <w:r w:rsidR="001808B7">
              <w:t xml:space="preserve"> (powered by grid electricity), GV </w:t>
            </w:r>
          </w:p>
        </w:tc>
      </w:tr>
      <w:tr w:rsidR="006173BC" w14:paraId="57666D6D" w14:textId="77777777" w:rsidTr="001808B7">
        <w:tc>
          <w:tcPr>
            <w:tcW w:w="4320" w:type="dxa"/>
          </w:tcPr>
          <w:p w14:paraId="6837D039" w14:textId="77777777" w:rsidR="006173BC" w:rsidRDefault="00EA457E">
            <w:hyperlink w:anchor="1_kWh_stored">
              <w:r w:rsidR="006C5580">
                <w:t>1 kWh stored</w:t>
              </w:r>
            </w:hyperlink>
          </w:p>
        </w:tc>
        <w:tc>
          <w:tcPr>
            <w:tcW w:w="4320" w:type="dxa"/>
          </w:tcPr>
          <w:p w14:paraId="403BF658" w14:textId="77777777" w:rsidR="006173BC" w:rsidRDefault="00EA457E">
            <w:hyperlink w:anchor="Hydro">
              <w:r w:rsidR="006C5580">
                <w:t>Hydro</w:t>
              </w:r>
            </w:hyperlink>
            <w:r w:rsidR="006C5580">
              <w:t xml:space="preserve">, </w:t>
            </w:r>
            <w:hyperlink w:anchor="Battery">
              <w:r w:rsidR="006C5580">
                <w:t>Battery</w:t>
              </w:r>
            </w:hyperlink>
          </w:p>
        </w:tc>
      </w:tr>
      <w:tr w:rsidR="006173BC" w14:paraId="473F79DA" w14:textId="77777777" w:rsidTr="001808B7">
        <w:tc>
          <w:tcPr>
            <w:tcW w:w="4320" w:type="dxa"/>
          </w:tcPr>
          <w:p w14:paraId="0F80D82D" w14:textId="77777777" w:rsidR="006173BC" w:rsidRDefault="00EA457E">
            <w:hyperlink w:anchor="1_kWh_controllable_electricity">
              <w:r w:rsidR="006C5580">
                <w:t>1 kWh controllable electricity</w:t>
              </w:r>
            </w:hyperlink>
          </w:p>
        </w:tc>
        <w:tc>
          <w:tcPr>
            <w:tcW w:w="4320" w:type="dxa"/>
          </w:tcPr>
          <w:p w14:paraId="5CF1E733" w14:textId="77777777" w:rsidR="006173BC" w:rsidRDefault="00EA457E">
            <w:hyperlink w:anchor="Nuclear">
              <w:r w:rsidR="006C5580">
                <w:t>Nuclear</w:t>
              </w:r>
            </w:hyperlink>
            <w:r w:rsidR="006C5580">
              <w:t xml:space="preserve">, </w:t>
            </w:r>
            <w:hyperlink w:anchor="Combined_Cycle">
              <w:r w:rsidR="006C5580">
                <w:t>Combined Cycle</w:t>
              </w:r>
            </w:hyperlink>
          </w:p>
        </w:tc>
      </w:tr>
    </w:tbl>
    <w:p w14:paraId="3CEDCAC7" w14:textId="769524FD" w:rsidR="00BD1DB3" w:rsidRDefault="00BD1DB3"/>
    <w:p w14:paraId="52B8EE14" w14:textId="4322B3E2" w:rsidR="00BD1DB3" w:rsidRDefault="00BD1DB3">
      <w:r>
        <w:t>To compare the baseline with an alternative technology, push the cursor “Please Select the type of comparison you want to assess” on the right.</w:t>
      </w:r>
    </w:p>
    <w:p w14:paraId="6A1B1E15" w14:textId="05C47921" w:rsidR="00BD1DB3" w:rsidRDefault="00BD1DB3">
      <w:r w:rsidRPr="00BD1DB3">
        <w:rPr>
          <w:noProof/>
        </w:rPr>
        <w:drawing>
          <wp:inline distT="0" distB="0" distL="0" distR="0" wp14:anchorId="5D679478" wp14:editId="440C111F">
            <wp:extent cx="5486400" cy="2118360"/>
            <wp:effectExtent l="12700" t="12700" r="12700" b="15240"/>
            <wp:docPr id="17" name="Image 1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10;&#10;Description générée automatiquement"/>
                    <pic:cNvPicPr/>
                  </pic:nvPicPr>
                  <pic:blipFill>
                    <a:blip r:embed="rId19"/>
                    <a:stretch>
                      <a:fillRect/>
                    </a:stretch>
                  </pic:blipFill>
                  <pic:spPr>
                    <a:xfrm>
                      <a:off x="0" y="0"/>
                      <a:ext cx="5486400" cy="2118360"/>
                    </a:xfrm>
                    <a:prstGeom prst="rect">
                      <a:avLst/>
                    </a:prstGeom>
                    <a:ln>
                      <a:solidFill>
                        <a:schemeClr val="tx1"/>
                      </a:solidFill>
                    </a:ln>
                  </pic:spPr>
                </pic:pic>
              </a:graphicData>
            </a:graphic>
          </wp:inline>
        </w:drawing>
      </w:r>
    </w:p>
    <w:p w14:paraId="0863C54F" w14:textId="52CDB1AB" w:rsidR="00BD1DB3" w:rsidRDefault="00455A5A">
      <w:r>
        <w:t>Select in the section ‘alternative technology’ the list of technologies you want to compare with the FC&amp;EL baseline. The results (graph and table) are automatically plotted.</w:t>
      </w:r>
    </w:p>
    <w:p w14:paraId="49561CD0" w14:textId="561B6028" w:rsidR="00455A5A" w:rsidRDefault="00455A5A">
      <w:r w:rsidRPr="00455A5A">
        <w:rPr>
          <w:noProof/>
        </w:rPr>
        <w:lastRenderedPageBreak/>
        <w:drawing>
          <wp:inline distT="0" distB="0" distL="0" distR="0" wp14:anchorId="7344C7CD" wp14:editId="0D7D3C6F">
            <wp:extent cx="5486400" cy="5515610"/>
            <wp:effectExtent l="12700" t="12700" r="12700" b="8890"/>
            <wp:docPr id="18" name="Image 18" descr="Une image contenant texte, capture d’écran, diagramm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diagramme, Parallèle&#10;&#10;Description générée automatiquement"/>
                    <pic:cNvPicPr/>
                  </pic:nvPicPr>
                  <pic:blipFill>
                    <a:blip r:embed="rId20"/>
                    <a:stretch>
                      <a:fillRect/>
                    </a:stretch>
                  </pic:blipFill>
                  <pic:spPr>
                    <a:xfrm>
                      <a:off x="0" y="0"/>
                      <a:ext cx="5486400" cy="5515610"/>
                    </a:xfrm>
                    <a:prstGeom prst="rect">
                      <a:avLst/>
                    </a:prstGeom>
                    <a:ln>
                      <a:solidFill>
                        <a:schemeClr val="tx1"/>
                      </a:solidFill>
                    </a:ln>
                  </pic:spPr>
                </pic:pic>
              </a:graphicData>
            </a:graphic>
          </wp:inline>
        </w:drawing>
      </w:r>
    </w:p>
    <w:p w14:paraId="4F0DADA0" w14:textId="6F672E72" w:rsidR="006173BC" w:rsidRDefault="000A1718">
      <w:pPr>
        <w:pStyle w:val="Titre1"/>
      </w:pPr>
      <w:r>
        <w:t>2.4</w:t>
      </w:r>
      <w:r w:rsidR="006C5580">
        <w:t xml:space="preserve"> Electrolyser and Fuel Cell Personalization</w:t>
      </w:r>
    </w:p>
    <w:p w14:paraId="586671E2" w14:textId="77777777" w:rsidR="00466E17" w:rsidRDefault="006C5580">
      <w:r>
        <w:t xml:space="preserve">Users can personalize electrolysers or fuel cells for use in scenarios. </w:t>
      </w:r>
    </w:p>
    <w:p w14:paraId="476232DB" w14:textId="77777777" w:rsidR="00466E17" w:rsidRDefault="00466E17"/>
    <w:p w14:paraId="1A048825" w14:textId="77777777" w:rsidR="00466E17" w:rsidRDefault="00466E17"/>
    <w:p w14:paraId="65B60320" w14:textId="77777777" w:rsidR="00466E17" w:rsidRDefault="00466E17"/>
    <w:p w14:paraId="0AB4556B" w14:textId="77777777" w:rsidR="00466E17" w:rsidRDefault="00466E17"/>
    <w:p w14:paraId="30A45028" w14:textId="77777777" w:rsidR="00466E17" w:rsidRDefault="00466E17"/>
    <w:p w14:paraId="6B6169D7" w14:textId="77777777" w:rsidR="00466E17" w:rsidRDefault="00466E17"/>
    <w:p w14:paraId="2EB4F984" w14:textId="77777777" w:rsidR="00466E17" w:rsidRDefault="00466E17"/>
    <w:p w14:paraId="59CA5E98" w14:textId="6CADF8E1" w:rsidR="00466E17" w:rsidRDefault="00466E17">
      <w:r>
        <w:t>First select an existing scenario to initialize parameters. This can be one of our baseline, or one electrolyser</w:t>
      </w:r>
      <w:r w:rsidR="00500AB6">
        <w:t>/fuel cell</w:t>
      </w:r>
      <w:r>
        <w:t xml:space="preserve"> previously personalized by the user.</w:t>
      </w:r>
    </w:p>
    <w:p w14:paraId="3DE85EB6" w14:textId="6FD50269" w:rsidR="00466E17" w:rsidRDefault="00466E17">
      <w:r w:rsidRPr="00466E17">
        <w:rPr>
          <w:noProof/>
        </w:rPr>
        <w:drawing>
          <wp:inline distT="0" distB="0" distL="0" distR="0" wp14:anchorId="0D87694F" wp14:editId="1E795983">
            <wp:extent cx="5486400" cy="1897380"/>
            <wp:effectExtent l="12700" t="12700" r="12700" b="7620"/>
            <wp:docPr id="19" name="Image 1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Police, capture d’écran&#10;&#10;Description générée automatiquement"/>
                    <pic:cNvPicPr/>
                  </pic:nvPicPr>
                  <pic:blipFill>
                    <a:blip r:embed="rId21"/>
                    <a:stretch>
                      <a:fillRect/>
                    </a:stretch>
                  </pic:blipFill>
                  <pic:spPr>
                    <a:xfrm>
                      <a:off x="0" y="0"/>
                      <a:ext cx="5486400" cy="1897380"/>
                    </a:xfrm>
                    <a:prstGeom prst="rect">
                      <a:avLst/>
                    </a:prstGeom>
                    <a:ln>
                      <a:solidFill>
                        <a:schemeClr val="tx1"/>
                      </a:solidFill>
                    </a:ln>
                  </pic:spPr>
                </pic:pic>
              </a:graphicData>
            </a:graphic>
          </wp:inline>
        </w:drawing>
      </w:r>
    </w:p>
    <w:p w14:paraId="6E13E38D" w14:textId="43217422" w:rsidR="00466E17" w:rsidRDefault="00466E17">
      <w:r>
        <w:t xml:space="preserve">Once the initial scenario is confirmed, the following page automatically appears. All </w:t>
      </w:r>
      <w:r w:rsidR="007C5645">
        <w:t>adjustable</w:t>
      </w:r>
      <w:r>
        <w:t xml:space="preserve"> parameters of the model are classified in three sections: stack manufacturing, BoP equipment and operation of the system. You can move from one section to another by clicking on the categories below ‘please select a life cycle stage’.</w:t>
      </w:r>
    </w:p>
    <w:p w14:paraId="7DBD8073" w14:textId="2F61EBF7" w:rsidR="00466E17" w:rsidRDefault="00466E17">
      <w:r w:rsidRPr="00466E17">
        <w:rPr>
          <w:noProof/>
        </w:rPr>
        <w:drawing>
          <wp:inline distT="0" distB="0" distL="0" distR="0" wp14:anchorId="5AA63107" wp14:editId="2ECC8FD0">
            <wp:extent cx="5486400" cy="2676525"/>
            <wp:effectExtent l="12700" t="12700" r="12700" b="15875"/>
            <wp:docPr id="21" name="Image 2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olice, capture d’écran, conception&#10;&#10;Description générée automatiquement"/>
                    <pic:cNvPicPr/>
                  </pic:nvPicPr>
                  <pic:blipFill>
                    <a:blip r:embed="rId22"/>
                    <a:stretch>
                      <a:fillRect/>
                    </a:stretch>
                  </pic:blipFill>
                  <pic:spPr>
                    <a:xfrm>
                      <a:off x="0" y="0"/>
                      <a:ext cx="5486400" cy="2676525"/>
                    </a:xfrm>
                    <a:prstGeom prst="rect">
                      <a:avLst/>
                    </a:prstGeom>
                    <a:ln>
                      <a:solidFill>
                        <a:schemeClr val="tx1"/>
                      </a:solidFill>
                    </a:ln>
                  </pic:spPr>
                </pic:pic>
              </a:graphicData>
            </a:graphic>
          </wp:inline>
        </w:drawing>
      </w:r>
    </w:p>
    <w:p w14:paraId="115393DD" w14:textId="77777777" w:rsidR="00466E17" w:rsidRDefault="00466E17"/>
    <w:p w14:paraId="63178BE4" w14:textId="77777777" w:rsidR="007C5645" w:rsidRDefault="00466E17">
      <w:r>
        <w:t>The following parameters can be personalized. The value initially printed depends on the initial scenario you selected. To adjust a parameter, simply c</w:t>
      </w:r>
      <w:r w:rsidR="007C5645">
        <w:t xml:space="preserve">lick in the box and enter your personalized value. </w:t>
      </w:r>
    </w:p>
    <w:p w14:paraId="5ADC9E0F" w14:textId="77777777" w:rsidR="007C5645" w:rsidRDefault="007C5645"/>
    <w:p w14:paraId="5ACAA70B" w14:textId="195E89E4" w:rsidR="006173BC" w:rsidRDefault="00466E17">
      <w:r>
        <w:t xml:space="preserve"> </w:t>
      </w:r>
    </w:p>
    <w:tbl>
      <w:tblPr>
        <w:tblW w:w="0" w:type="auto"/>
        <w:tblLook w:val="04A0" w:firstRow="1" w:lastRow="0" w:firstColumn="1" w:lastColumn="0" w:noHBand="0" w:noVBand="1"/>
      </w:tblPr>
      <w:tblGrid>
        <w:gridCol w:w="3936"/>
        <w:gridCol w:w="4704"/>
      </w:tblGrid>
      <w:tr w:rsidR="006173BC" w14:paraId="124BD469" w14:textId="77777777" w:rsidTr="004876B9">
        <w:tc>
          <w:tcPr>
            <w:tcW w:w="3936" w:type="dxa"/>
          </w:tcPr>
          <w:p w14:paraId="2B773B9F" w14:textId="77777777" w:rsidR="006173BC" w:rsidRDefault="006C5580">
            <w:r>
              <w:lastRenderedPageBreak/>
              <w:t>Category</w:t>
            </w:r>
          </w:p>
        </w:tc>
        <w:tc>
          <w:tcPr>
            <w:tcW w:w="4704" w:type="dxa"/>
          </w:tcPr>
          <w:p w14:paraId="18370873" w14:textId="77777777" w:rsidR="006173BC" w:rsidRDefault="006C5580">
            <w:r>
              <w:t>Parameters</w:t>
            </w:r>
          </w:p>
        </w:tc>
      </w:tr>
      <w:tr w:rsidR="006173BC" w14:paraId="3156D411" w14:textId="77777777">
        <w:tc>
          <w:tcPr>
            <w:tcW w:w="8640" w:type="dxa"/>
            <w:gridSpan w:val="2"/>
          </w:tcPr>
          <w:p w14:paraId="02206F34" w14:textId="77777777" w:rsidR="006173BC" w:rsidRDefault="006C5580">
            <w:r>
              <w:t>Stack Manufacturing Elements</w:t>
            </w:r>
          </w:p>
        </w:tc>
      </w:tr>
      <w:tr w:rsidR="006173BC" w14:paraId="13188209" w14:textId="77777777" w:rsidTr="004876B9">
        <w:tc>
          <w:tcPr>
            <w:tcW w:w="3936" w:type="dxa"/>
          </w:tcPr>
          <w:p w14:paraId="6B12502A" w14:textId="77777777" w:rsidR="006173BC" w:rsidRDefault="006C5580">
            <w:r>
              <w:t>Design Parameters</w:t>
            </w:r>
          </w:p>
        </w:tc>
        <w:tc>
          <w:tcPr>
            <w:tcW w:w="4704" w:type="dxa"/>
          </w:tcPr>
          <w:p w14:paraId="389A50BF" w14:textId="77777777" w:rsidR="006173BC" w:rsidRPr="004876B9" w:rsidRDefault="00EA457E">
            <w:pPr>
              <w:rPr>
                <w:b/>
                <w:bCs/>
                <w:u w:val="single"/>
              </w:rPr>
            </w:pPr>
            <w:hyperlink w:anchor="Active_Surface">
              <w:r w:rsidR="006C5580" w:rsidRPr="004876B9">
                <w:rPr>
                  <w:b/>
                  <w:bCs/>
                  <w:u w:val="single"/>
                </w:rPr>
                <w:t>Active Surface</w:t>
              </w:r>
            </w:hyperlink>
            <w:r w:rsidR="006C5580" w:rsidRPr="004876B9">
              <w:rPr>
                <w:b/>
                <w:bCs/>
                <w:u w:val="single"/>
              </w:rPr>
              <w:t xml:space="preserve">, </w:t>
            </w:r>
            <w:hyperlink w:anchor="Cell_per_Stack">
              <w:r w:rsidR="006C5580" w:rsidRPr="004876B9">
                <w:rPr>
                  <w:b/>
                  <w:bCs/>
                  <w:u w:val="single"/>
                </w:rPr>
                <w:t>Cell per Stack</w:t>
              </w:r>
            </w:hyperlink>
          </w:p>
        </w:tc>
      </w:tr>
      <w:tr w:rsidR="006173BC" w14:paraId="770D2644" w14:textId="77777777" w:rsidTr="004876B9">
        <w:tc>
          <w:tcPr>
            <w:tcW w:w="3936" w:type="dxa"/>
          </w:tcPr>
          <w:p w14:paraId="2E415429" w14:textId="77777777" w:rsidR="006173BC" w:rsidRDefault="006C5580">
            <w:r>
              <w:t>Degradation</w:t>
            </w:r>
          </w:p>
        </w:tc>
        <w:tc>
          <w:tcPr>
            <w:tcW w:w="4704" w:type="dxa"/>
          </w:tcPr>
          <w:p w14:paraId="1B4667E9" w14:textId="77777777" w:rsidR="006173BC" w:rsidRPr="004876B9" w:rsidRDefault="00EA457E">
            <w:pPr>
              <w:rPr>
                <w:b/>
                <w:bCs/>
                <w:u w:val="single"/>
              </w:rPr>
            </w:pPr>
            <w:hyperlink w:anchor="Degradation_Rate">
              <w:r w:rsidR="006C5580" w:rsidRPr="004876B9">
                <w:rPr>
                  <w:b/>
                  <w:bCs/>
                  <w:u w:val="single"/>
                </w:rPr>
                <w:t>Degradation Rate</w:t>
              </w:r>
            </w:hyperlink>
            <w:r w:rsidR="006C5580" w:rsidRPr="004876B9">
              <w:rPr>
                <w:b/>
                <w:bCs/>
                <w:u w:val="single"/>
              </w:rPr>
              <w:t xml:space="preserve">, </w:t>
            </w:r>
            <w:hyperlink w:anchor="Maximal_Degradation">
              <w:r w:rsidR="006C5580" w:rsidRPr="004876B9">
                <w:rPr>
                  <w:b/>
                  <w:bCs/>
                  <w:u w:val="single"/>
                </w:rPr>
                <w:t>Maximal Degradation</w:t>
              </w:r>
            </w:hyperlink>
          </w:p>
        </w:tc>
      </w:tr>
      <w:tr w:rsidR="006173BC" w14:paraId="54145FF4" w14:textId="77777777" w:rsidTr="004876B9">
        <w:tc>
          <w:tcPr>
            <w:tcW w:w="3936" w:type="dxa"/>
          </w:tcPr>
          <w:p w14:paraId="4E81E9A0" w14:textId="77777777" w:rsidR="006173BC" w:rsidRDefault="006C5580">
            <w:r>
              <w:t>End of Life (EoL)</w:t>
            </w:r>
          </w:p>
        </w:tc>
        <w:tc>
          <w:tcPr>
            <w:tcW w:w="4704" w:type="dxa"/>
          </w:tcPr>
          <w:p w14:paraId="68EC80C1" w14:textId="77777777" w:rsidR="006173BC" w:rsidRPr="004876B9" w:rsidRDefault="00EA457E">
            <w:pPr>
              <w:rPr>
                <w:b/>
                <w:bCs/>
                <w:u w:val="single"/>
              </w:rPr>
            </w:pPr>
            <w:hyperlink w:anchor="Recycling_Rate">
              <w:r w:rsidR="006C5580" w:rsidRPr="004876B9">
                <w:rPr>
                  <w:b/>
                  <w:bCs/>
                  <w:u w:val="single"/>
                </w:rPr>
                <w:t>Recycling Rate</w:t>
              </w:r>
            </w:hyperlink>
          </w:p>
        </w:tc>
      </w:tr>
      <w:tr w:rsidR="006173BC" w14:paraId="61C5EFB9" w14:textId="77777777" w:rsidTr="004876B9">
        <w:tc>
          <w:tcPr>
            <w:tcW w:w="3936" w:type="dxa"/>
          </w:tcPr>
          <w:p w14:paraId="2CB1E670" w14:textId="77777777" w:rsidR="006173BC" w:rsidRDefault="006C5580">
            <w:r>
              <w:t>Stack Layers</w:t>
            </w:r>
          </w:p>
        </w:tc>
        <w:tc>
          <w:tcPr>
            <w:tcW w:w="4704" w:type="dxa"/>
          </w:tcPr>
          <w:p w14:paraId="3FE22583" w14:textId="2B8B5F63" w:rsidR="006173BC" w:rsidRPr="004876B9" w:rsidRDefault="00EA457E">
            <w:pPr>
              <w:rPr>
                <w:b/>
                <w:bCs/>
                <w:u w:val="single"/>
              </w:rPr>
            </w:pPr>
            <w:hyperlink w:anchor="Electrodes">
              <w:r w:rsidR="006C5580" w:rsidRPr="004876B9">
                <w:rPr>
                  <w:b/>
                  <w:bCs/>
                  <w:u w:val="single"/>
                </w:rPr>
                <w:t>Electrodes</w:t>
              </w:r>
            </w:hyperlink>
            <w:r w:rsidR="006C5580" w:rsidRPr="004876B9">
              <w:rPr>
                <w:b/>
                <w:bCs/>
                <w:u w:val="single"/>
              </w:rPr>
              <w:t xml:space="preserve">, </w:t>
            </w:r>
            <w:hyperlink w:anchor="Membrane">
              <w:r w:rsidR="006C5580" w:rsidRPr="004876B9">
                <w:rPr>
                  <w:b/>
                  <w:bCs/>
                  <w:u w:val="single"/>
                </w:rPr>
                <w:t>Membrane</w:t>
              </w:r>
            </w:hyperlink>
            <w:r w:rsidR="006C5580" w:rsidRPr="004876B9">
              <w:rPr>
                <w:b/>
                <w:bCs/>
                <w:u w:val="single"/>
              </w:rPr>
              <w:t xml:space="preserve">, </w:t>
            </w:r>
            <w:hyperlink w:anchor="Bipolar_plate">
              <w:r w:rsidR="006C5580" w:rsidRPr="004876B9">
                <w:rPr>
                  <w:b/>
                  <w:bCs/>
                  <w:u w:val="single"/>
                </w:rPr>
                <w:t>Bipolar plate</w:t>
              </w:r>
            </w:hyperlink>
            <w:r w:rsidR="006C5580" w:rsidRPr="004876B9">
              <w:rPr>
                <w:b/>
                <w:bCs/>
                <w:u w:val="single"/>
              </w:rPr>
              <w:t xml:space="preserve">, </w:t>
            </w:r>
            <w:hyperlink w:anchor="End_plate">
              <w:r w:rsidR="006C5580" w:rsidRPr="004876B9">
                <w:rPr>
                  <w:b/>
                  <w:bCs/>
                  <w:u w:val="single"/>
                </w:rPr>
                <w:t>End plate</w:t>
              </w:r>
            </w:hyperlink>
            <w:r w:rsidR="006C5580" w:rsidRPr="004876B9">
              <w:rPr>
                <w:b/>
                <w:bCs/>
                <w:u w:val="single"/>
              </w:rPr>
              <w:t xml:space="preserve"> </w:t>
            </w:r>
            <w:r w:rsidR="004876B9" w:rsidRPr="004876B9">
              <w:rPr>
                <w:b/>
                <w:bCs/>
                <w:u w:val="single"/>
              </w:rPr>
              <w:t>:</w:t>
            </w:r>
            <w:r w:rsidR="006C5580" w:rsidRPr="004876B9">
              <w:rPr>
                <w:b/>
                <w:bCs/>
                <w:u w:val="single"/>
              </w:rPr>
              <w:t xml:space="preserve"> thickness, ratio, material, additive</w:t>
            </w:r>
          </w:p>
        </w:tc>
      </w:tr>
      <w:tr w:rsidR="006173BC" w14:paraId="778892AB" w14:textId="77777777" w:rsidTr="004876B9">
        <w:tc>
          <w:tcPr>
            <w:tcW w:w="3936" w:type="dxa"/>
          </w:tcPr>
          <w:p w14:paraId="018A83F2" w14:textId="77777777" w:rsidR="006173BC" w:rsidRPr="004876B9" w:rsidRDefault="006C5580">
            <w:pPr>
              <w:rPr>
                <w:b/>
                <w:bCs/>
                <w:u w:val="single"/>
              </w:rPr>
            </w:pPr>
            <w:r w:rsidRPr="004876B9">
              <w:rPr>
                <w:b/>
                <w:bCs/>
                <w:u w:val="single"/>
              </w:rPr>
              <w:t>Additive</w:t>
            </w:r>
          </w:p>
        </w:tc>
        <w:tc>
          <w:tcPr>
            <w:tcW w:w="4704" w:type="dxa"/>
          </w:tcPr>
          <w:p w14:paraId="39F4986E" w14:textId="77777777" w:rsidR="006173BC" w:rsidRDefault="006C5580">
            <w:r>
              <w:t>Material, Quantity or Thickness</w:t>
            </w:r>
          </w:p>
        </w:tc>
      </w:tr>
      <w:tr w:rsidR="006173BC" w14:paraId="150CCF0F" w14:textId="77777777" w:rsidTr="004876B9">
        <w:tc>
          <w:tcPr>
            <w:tcW w:w="3936" w:type="dxa"/>
          </w:tcPr>
          <w:p w14:paraId="4D6FA634" w14:textId="77777777" w:rsidR="006173BC" w:rsidRDefault="006C5580">
            <w:r>
              <w:t>Stack Structure</w:t>
            </w:r>
          </w:p>
        </w:tc>
        <w:tc>
          <w:tcPr>
            <w:tcW w:w="4704" w:type="dxa"/>
          </w:tcPr>
          <w:p w14:paraId="4F47EAF0" w14:textId="77777777" w:rsidR="006173BC" w:rsidRDefault="00EA457E">
            <w:hyperlink w:anchor="Frame">
              <w:r w:rsidR="006C5580" w:rsidRPr="004876B9">
                <w:rPr>
                  <w:b/>
                  <w:bCs/>
                  <w:u w:val="single"/>
                </w:rPr>
                <w:t>Frame</w:t>
              </w:r>
            </w:hyperlink>
            <w:r w:rsidR="006C5580" w:rsidRPr="004876B9">
              <w:rPr>
                <w:b/>
                <w:bCs/>
                <w:u w:val="single"/>
              </w:rPr>
              <w:t xml:space="preserve">, </w:t>
            </w:r>
            <w:hyperlink w:anchor="Collector">
              <w:r w:rsidR="006C5580" w:rsidRPr="004876B9">
                <w:rPr>
                  <w:b/>
                  <w:bCs/>
                  <w:u w:val="single"/>
                </w:rPr>
                <w:t>Collector</w:t>
              </w:r>
            </w:hyperlink>
            <w:r w:rsidR="006C5580" w:rsidRPr="004876B9">
              <w:rPr>
                <w:b/>
                <w:bCs/>
                <w:u w:val="single"/>
              </w:rPr>
              <w:t xml:space="preserve">, </w:t>
            </w:r>
            <w:hyperlink w:anchor="Sealant">
              <w:r w:rsidR="006C5580" w:rsidRPr="004876B9">
                <w:rPr>
                  <w:b/>
                  <w:bCs/>
                  <w:u w:val="single"/>
                </w:rPr>
                <w:t>Sealant</w:t>
              </w:r>
            </w:hyperlink>
            <w:r w:rsidR="006C5580">
              <w:t xml:space="preserve"> – Material, Quantity</w:t>
            </w:r>
          </w:p>
        </w:tc>
      </w:tr>
      <w:tr w:rsidR="006173BC" w14:paraId="15577C2B" w14:textId="77777777">
        <w:tc>
          <w:tcPr>
            <w:tcW w:w="8640" w:type="dxa"/>
            <w:gridSpan w:val="2"/>
          </w:tcPr>
          <w:p w14:paraId="27702C12" w14:textId="77777777" w:rsidR="006173BC" w:rsidRDefault="006C5580">
            <w:r>
              <w:t>Balance of Plant (BoP)</w:t>
            </w:r>
          </w:p>
        </w:tc>
      </w:tr>
      <w:tr w:rsidR="006173BC" w14:paraId="7DCA9C71" w14:textId="77777777" w:rsidTr="004876B9">
        <w:tc>
          <w:tcPr>
            <w:tcW w:w="3936" w:type="dxa"/>
          </w:tcPr>
          <w:p w14:paraId="584337FD" w14:textId="77777777" w:rsidR="006173BC" w:rsidRDefault="006C5580">
            <w:r>
              <w:t>BoP General</w:t>
            </w:r>
          </w:p>
        </w:tc>
        <w:tc>
          <w:tcPr>
            <w:tcW w:w="4704" w:type="dxa"/>
          </w:tcPr>
          <w:p w14:paraId="25C7D1DC" w14:textId="77777777" w:rsidR="006173BC" w:rsidRPr="004876B9" w:rsidRDefault="006C5580">
            <w:pPr>
              <w:rPr>
                <w:b/>
                <w:bCs/>
                <w:u w:val="single"/>
              </w:rPr>
            </w:pPr>
            <w:r w:rsidRPr="004876B9">
              <w:rPr>
                <w:b/>
                <w:bCs/>
                <w:u w:val="single"/>
              </w:rPr>
              <w:t>Lifetime</w:t>
            </w:r>
          </w:p>
        </w:tc>
      </w:tr>
      <w:tr w:rsidR="006173BC" w14:paraId="285CD08B" w14:textId="77777777" w:rsidTr="004876B9">
        <w:tc>
          <w:tcPr>
            <w:tcW w:w="3936" w:type="dxa"/>
          </w:tcPr>
          <w:p w14:paraId="60E08BBE" w14:textId="77777777" w:rsidR="006173BC" w:rsidRDefault="006C5580">
            <w:r>
              <w:t>BoP Elements</w:t>
            </w:r>
          </w:p>
        </w:tc>
        <w:tc>
          <w:tcPr>
            <w:tcW w:w="4704" w:type="dxa"/>
          </w:tcPr>
          <w:p w14:paraId="215DD90F" w14:textId="0FC5AE0D" w:rsidR="006173BC" w:rsidRPr="004876B9" w:rsidRDefault="00EA457E">
            <w:pPr>
              <w:rPr>
                <w:b/>
                <w:bCs/>
                <w:u w:val="single"/>
              </w:rPr>
            </w:pPr>
            <w:hyperlink w:anchor="Compressor">
              <w:r w:rsidR="006C5580" w:rsidRPr="004876B9">
                <w:rPr>
                  <w:b/>
                  <w:bCs/>
                  <w:u w:val="single"/>
                </w:rPr>
                <w:t>Compressor</w:t>
              </w:r>
            </w:hyperlink>
            <w:r w:rsidR="006C5580" w:rsidRPr="004876B9">
              <w:rPr>
                <w:b/>
                <w:bCs/>
                <w:u w:val="single"/>
              </w:rPr>
              <w:t xml:space="preserve">, </w:t>
            </w:r>
            <w:hyperlink w:anchor="HEX">
              <w:r w:rsidR="006C5580" w:rsidRPr="004876B9">
                <w:rPr>
                  <w:b/>
                  <w:bCs/>
                  <w:u w:val="single"/>
                </w:rPr>
                <w:t>HEX</w:t>
              </w:r>
            </w:hyperlink>
            <w:r w:rsidR="006C5580" w:rsidRPr="004876B9">
              <w:rPr>
                <w:b/>
                <w:bCs/>
                <w:u w:val="single"/>
              </w:rPr>
              <w:t xml:space="preserve">, </w:t>
            </w:r>
            <w:hyperlink w:anchor="Chiller">
              <w:r w:rsidR="006C5580" w:rsidRPr="004876B9">
                <w:rPr>
                  <w:b/>
                  <w:bCs/>
                  <w:u w:val="single"/>
                </w:rPr>
                <w:t>Chiller</w:t>
              </w:r>
            </w:hyperlink>
            <w:r w:rsidR="006C5580" w:rsidRPr="004876B9">
              <w:rPr>
                <w:b/>
                <w:bCs/>
                <w:u w:val="single"/>
              </w:rPr>
              <w:t xml:space="preserve">, </w:t>
            </w:r>
            <w:hyperlink w:anchor="Rectifier">
              <w:r w:rsidR="006C5580" w:rsidRPr="004876B9">
                <w:rPr>
                  <w:b/>
                  <w:bCs/>
                  <w:u w:val="single"/>
                </w:rPr>
                <w:t>Rectifier</w:t>
              </w:r>
            </w:hyperlink>
            <w:r w:rsidR="006C5580" w:rsidRPr="004876B9">
              <w:rPr>
                <w:b/>
                <w:bCs/>
                <w:u w:val="single"/>
              </w:rPr>
              <w:t xml:space="preserve">, </w:t>
            </w:r>
            <w:hyperlink w:anchor="Separator">
              <w:r w:rsidR="006C5580" w:rsidRPr="004876B9">
                <w:rPr>
                  <w:b/>
                  <w:bCs/>
                  <w:u w:val="single"/>
                </w:rPr>
                <w:t>Separator</w:t>
              </w:r>
            </w:hyperlink>
            <w:r w:rsidR="006C5580" w:rsidRPr="004876B9">
              <w:rPr>
                <w:b/>
                <w:bCs/>
                <w:u w:val="single"/>
              </w:rPr>
              <w:t xml:space="preserve">, </w:t>
            </w:r>
            <w:hyperlink w:anchor="Pump">
              <w:r w:rsidR="006C5580" w:rsidRPr="004876B9">
                <w:rPr>
                  <w:b/>
                  <w:bCs/>
                  <w:u w:val="single"/>
                </w:rPr>
                <w:t>Pump</w:t>
              </w:r>
            </w:hyperlink>
            <w:r w:rsidR="006C5580" w:rsidRPr="004876B9">
              <w:rPr>
                <w:b/>
                <w:bCs/>
                <w:u w:val="single"/>
              </w:rPr>
              <w:t xml:space="preserve">, </w:t>
            </w:r>
            <w:hyperlink w:anchor="Piping">
              <w:r w:rsidR="006C5580" w:rsidRPr="004876B9">
                <w:rPr>
                  <w:b/>
                  <w:bCs/>
                  <w:u w:val="single"/>
                </w:rPr>
                <w:t>Piping</w:t>
              </w:r>
            </w:hyperlink>
            <w:r w:rsidR="006C5580" w:rsidRPr="004876B9">
              <w:rPr>
                <w:b/>
                <w:bCs/>
                <w:u w:val="single"/>
              </w:rPr>
              <w:t xml:space="preserve">, </w:t>
            </w:r>
            <w:hyperlink w:anchor="Instrumentation">
              <w:r w:rsidR="006C5580" w:rsidRPr="004876B9">
                <w:rPr>
                  <w:b/>
                  <w:bCs/>
                  <w:u w:val="single"/>
                </w:rPr>
                <w:t>Instrumentation</w:t>
              </w:r>
            </w:hyperlink>
            <w:r w:rsidR="006C5580" w:rsidRPr="004876B9">
              <w:rPr>
                <w:b/>
                <w:bCs/>
                <w:u w:val="single"/>
              </w:rPr>
              <w:t xml:space="preserve">, </w:t>
            </w:r>
            <w:hyperlink w:anchor="Tank">
              <w:r w:rsidR="006C5580" w:rsidRPr="004876B9">
                <w:rPr>
                  <w:b/>
                  <w:bCs/>
                  <w:u w:val="single"/>
                </w:rPr>
                <w:t>Tank</w:t>
              </w:r>
            </w:hyperlink>
            <w:r w:rsidR="006C5580" w:rsidRPr="004876B9">
              <w:rPr>
                <w:b/>
                <w:bCs/>
                <w:u w:val="single"/>
              </w:rPr>
              <w:t xml:space="preserve">, </w:t>
            </w:r>
            <w:hyperlink w:anchor="Container">
              <w:r w:rsidR="006C5580" w:rsidRPr="004876B9">
                <w:rPr>
                  <w:b/>
                  <w:bCs/>
                  <w:u w:val="single"/>
                </w:rPr>
                <w:t>Container</w:t>
              </w:r>
            </w:hyperlink>
            <w:r w:rsidR="006C5580" w:rsidRPr="004876B9">
              <w:rPr>
                <w:b/>
                <w:bCs/>
                <w:u w:val="single"/>
              </w:rPr>
              <w:t xml:space="preserve"> </w:t>
            </w:r>
            <w:r w:rsidR="004876B9" w:rsidRPr="004876B9">
              <w:rPr>
                <w:b/>
                <w:bCs/>
                <w:u w:val="single"/>
              </w:rPr>
              <w:t>:</w:t>
            </w:r>
            <w:r w:rsidR="006C5580" w:rsidRPr="004876B9">
              <w:rPr>
                <w:b/>
                <w:bCs/>
                <w:u w:val="single"/>
              </w:rPr>
              <w:t xml:space="preserve"> Size</w:t>
            </w:r>
          </w:p>
        </w:tc>
      </w:tr>
      <w:tr w:rsidR="006173BC" w14:paraId="5ABC1061" w14:textId="77777777">
        <w:tc>
          <w:tcPr>
            <w:tcW w:w="8640" w:type="dxa"/>
            <w:gridSpan w:val="2"/>
          </w:tcPr>
          <w:p w14:paraId="0BB931E7" w14:textId="77777777" w:rsidR="006173BC" w:rsidRDefault="006C5580">
            <w:r>
              <w:t>Operation Parameters</w:t>
            </w:r>
          </w:p>
        </w:tc>
      </w:tr>
      <w:tr w:rsidR="006173BC" w14:paraId="741925CD" w14:textId="77777777" w:rsidTr="004876B9">
        <w:tc>
          <w:tcPr>
            <w:tcW w:w="3936" w:type="dxa"/>
          </w:tcPr>
          <w:p w14:paraId="7BCD528B" w14:textId="23ADBE0E" w:rsidR="006173BC" w:rsidRDefault="00EA457E">
            <w:hyperlink w:anchor="Voltage">
              <w:r w:rsidR="004876B9">
                <w:t>Operation</w:t>
              </w:r>
            </w:hyperlink>
            <w:r w:rsidR="004876B9">
              <w:t xml:space="preserve"> parameters</w:t>
            </w:r>
          </w:p>
        </w:tc>
        <w:tc>
          <w:tcPr>
            <w:tcW w:w="4704" w:type="dxa"/>
          </w:tcPr>
          <w:p w14:paraId="0EE4A1A0" w14:textId="0808BB46" w:rsidR="006173BC" w:rsidRPr="004876B9" w:rsidRDefault="004876B9">
            <w:pPr>
              <w:rPr>
                <w:b/>
                <w:bCs/>
                <w:u w:val="single"/>
              </w:rPr>
            </w:pPr>
            <w:r w:rsidRPr="004876B9">
              <w:rPr>
                <w:b/>
                <w:bCs/>
                <w:u w:val="single"/>
              </w:rPr>
              <w:t xml:space="preserve">BoL </w:t>
            </w:r>
            <w:r w:rsidR="006C5580" w:rsidRPr="004876B9">
              <w:rPr>
                <w:b/>
                <w:bCs/>
                <w:u w:val="single"/>
              </w:rPr>
              <w:t>voltage</w:t>
            </w:r>
            <w:r w:rsidRPr="004876B9">
              <w:rPr>
                <w:b/>
                <w:bCs/>
                <w:u w:val="single"/>
              </w:rPr>
              <w:t>, current density, water demand, KOH demand, H2 leakage rate, heat demand (EL only), heat recoverable (FC only), fuel utilization (FC only)</w:t>
            </w:r>
          </w:p>
        </w:tc>
      </w:tr>
    </w:tbl>
    <w:p w14:paraId="27E7D00D" w14:textId="77777777" w:rsidR="007C5645" w:rsidRDefault="007C5645"/>
    <w:p w14:paraId="281431FB" w14:textId="77777777" w:rsidR="004876B9" w:rsidRDefault="004876B9">
      <w:r>
        <w:br w:type="page"/>
      </w:r>
    </w:p>
    <w:p w14:paraId="3E27E31F" w14:textId="77FE9679" w:rsidR="004876B9" w:rsidRDefault="004876B9">
      <w:r>
        <w:lastRenderedPageBreak/>
        <w:t>Once parameters are adjusted, the work SHOULD be saved. Click on 'Create a new scenario' at the bottom of the page.</w:t>
      </w:r>
    </w:p>
    <w:p w14:paraId="32769233" w14:textId="3D97E3B2" w:rsidR="004876B9" w:rsidRDefault="004876B9">
      <w:r>
        <w:t>Enter the name of the scenario and click on the button to save the work. A new scenario is created.</w:t>
      </w:r>
    </w:p>
    <w:p w14:paraId="0706E635" w14:textId="70D9E0B8" w:rsidR="004876B9" w:rsidRDefault="00500AB6">
      <w:r w:rsidRPr="00500AB6">
        <w:rPr>
          <w:noProof/>
        </w:rPr>
        <w:drawing>
          <wp:inline distT="0" distB="0" distL="0" distR="0" wp14:anchorId="718ED586" wp14:editId="761EAF12">
            <wp:extent cx="5486400" cy="2848610"/>
            <wp:effectExtent l="12700" t="12700" r="12700" b="8890"/>
            <wp:docPr id="25" name="Image 2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10;&#10;Description générée automatiquement"/>
                    <pic:cNvPicPr/>
                  </pic:nvPicPr>
                  <pic:blipFill>
                    <a:blip r:embed="rId23"/>
                    <a:stretch>
                      <a:fillRect/>
                    </a:stretch>
                  </pic:blipFill>
                  <pic:spPr>
                    <a:xfrm>
                      <a:off x="0" y="0"/>
                      <a:ext cx="5486400" cy="2848610"/>
                    </a:xfrm>
                    <a:prstGeom prst="rect">
                      <a:avLst/>
                    </a:prstGeom>
                    <a:ln>
                      <a:solidFill>
                        <a:schemeClr val="tx1"/>
                      </a:solidFill>
                    </a:ln>
                  </pic:spPr>
                </pic:pic>
              </a:graphicData>
            </a:graphic>
          </wp:inline>
        </w:drawing>
      </w:r>
    </w:p>
    <w:p w14:paraId="12ECB248" w14:textId="53E1F59F" w:rsidR="004876B9" w:rsidRDefault="004876B9"/>
    <w:p w14:paraId="1E98C1B6" w14:textId="6C7E8E98" w:rsidR="00500AB6" w:rsidRDefault="00500AB6">
      <w:r>
        <w:t>If the work was initialized with a Personalized scenario (already created by the user, in our case the one called ‘Demo’), the work can either be saved by creating a new scenario (e.g., Demo-v2), or by saving the new values of the parameters in the same scenario, replacing the previous values of this scenario. For this second option, click on the button ‘Save</w:t>
      </w:r>
    </w:p>
    <w:p w14:paraId="4E3147B2" w14:textId="7523BB01" w:rsidR="00500AB6" w:rsidRDefault="00500AB6">
      <w:r w:rsidRPr="00500AB6">
        <w:rPr>
          <w:noProof/>
        </w:rPr>
        <w:drawing>
          <wp:inline distT="0" distB="0" distL="0" distR="0" wp14:anchorId="76CA1D64" wp14:editId="3C034B38">
            <wp:extent cx="4562946" cy="1989952"/>
            <wp:effectExtent l="12700" t="12700" r="9525" b="17145"/>
            <wp:docPr id="27" name="Image 2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 Police, nombre&#10;&#10;Description générée automatiquement"/>
                    <pic:cNvPicPr/>
                  </pic:nvPicPr>
                  <pic:blipFill>
                    <a:blip r:embed="rId24"/>
                    <a:stretch>
                      <a:fillRect/>
                    </a:stretch>
                  </pic:blipFill>
                  <pic:spPr>
                    <a:xfrm>
                      <a:off x="0" y="0"/>
                      <a:ext cx="4585090" cy="1999609"/>
                    </a:xfrm>
                    <a:prstGeom prst="rect">
                      <a:avLst/>
                    </a:prstGeom>
                    <a:ln>
                      <a:solidFill>
                        <a:schemeClr val="tx1"/>
                      </a:solidFill>
                    </a:ln>
                  </pic:spPr>
                </pic:pic>
              </a:graphicData>
            </a:graphic>
          </wp:inline>
        </w:drawing>
      </w:r>
    </w:p>
    <w:p w14:paraId="13D226AE" w14:textId="12FB0553" w:rsidR="00500AB6" w:rsidRDefault="00500AB6">
      <w:r>
        <w:t>To cancel the work and restart from scratch (i.e. defining the initial scenario, click on the button restart at the bottom of the page).</w:t>
      </w:r>
    </w:p>
    <w:p w14:paraId="20393C3E" w14:textId="77777777" w:rsidR="00500AB6" w:rsidRDefault="00500AB6"/>
    <w:p w14:paraId="0A6FC325" w14:textId="0B9EFDCF" w:rsidR="004876B9" w:rsidRDefault="00BD3B49">
      <w:r w:rsidRPr="00BD3B49">
        <w:rPr>
          <w:noProof/>
        </w:rPr>
        <w:lastRenderedPageBreak/>
        <w:drawing>
          <wp:anchor distT="0" distB="0" distL="114300" distR="114300" simplePos="0" relativeHeight="251658243" behindDoc="0" locked="0" layoutInCell="1" allowOverlap="1" wp14:anchorId="67374184" wp14:editId="179E8C29">
            <wp:simplePos x="0" y="0"/>
            <wp:positionH relativeFrom="column">
              <wp:posOffset>0</wp:posOffset>
            </wp:positionH>
            <wp:positionV relativeFrom="paragraph">
              <wp:posOffset>760265</wp:posOffset>
            </wp:positionV>
            <wp:extent cx="5486400" cy="3004185"/>
            <wp:effectExtent l="12700" t="12700" r="12700" b="18415"/>
            <wp:wrapTopAndBottom/>
            <wp:docPr id="30" name="Image 30"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capture d’écran, conception&#10;&#10;Description générée automatiquement"/>
                    <pic:cNvPicPr/>
                  </pic:nvPicPr>
                  <pic:blipFill>
                    <a:blip r:embed="rId25"/>
                    <a:stretch>
                      <a:fillRect/>
                    </a:stretch>
                  </pic:blipFill>
                  <pic:spPr>
                    <a:xfrm>
                      <a:off x="0" y="0"/>
                      <a:ext cx="5486400" cy="30041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The personalized electrolyser and fuel cell models can be used directly in the calculation tool. </w:t>
      </w:r>
      <w:r w:rsidR="005F362C">
        <w:t>When creating a new baseline</w:t>
      </w:r>
      <w:r>
        <w:t xml:space="preserve">, you can simply </w:t>
      </w:r>
      <w:r w:rsidR="005C334F">
        <w:t>select Personalized in the category ‘Baseline or Custom Model’, and select the name of your model.</w:t>
      </w:r>
    </w:p>
    <w:p w14:paraId="5837447B" w14:textId="77777777" w:rsidR="004876B9" w:rsidRDefault="004876B9"/>
    <w:p w14:paraId="06FD4F32" w14:textId="7C9E1923" w:rsidR="006173BC" w:rsidRDefault="006C5580">
      <w:r>
        <w:t>Baseline scenarios are locked and cannot be overwritten. Personalized scenarios can then be reused in Reference Scenario or Comparison Analysis pages.</w:t>
      </w:r>
    </w:p>
    <w:p w14:paraId="3ED3E996" w14:textId="77777777" w:rsidR="006173BC" w:rsidRDefault="006C5580">
      <w:r>
        <w:t>Personalized scenarios can be exported and downloaded for later reuse or sharing with the community. Click the top‑right button 'Export Scenario Created' after renaming the file in the dedicated box. A .csv containing all scenarios created—including scenario names and parameter values—is downloaded directly to the user's computer. To import these elements later, click on 'Import' (details to be updated).</w:t>
      </w:r>
    </w:p>
    <w:p w14:paraId="62B4F0B6" w14:textId="004C66D6" w:rsidR="006173BC" w:rsidRDefault="000A1718">
      <w:pPr>
        <w:pStyle w:val="Titre1"/>
      </w:pPr>
      <w:r>
        <w:t>2.5</w:t>
      </w:r>
      <w:r w:rsidR="006C5580">
        <w:t xml:space="preserve"> Energy Mixes</w:t>
      </w:r>
    </w:p>
    <w:p w14:paraId="0EE1D38D" w14:textId="3B76B506" w:rsidR="00801906" w:rsidRDefault="006C5580">
      <w:r>
        <w:t>Users can personalize energy mixes</w:t>
      </w:r>
      <w:r w:rsidR="00801906">
        <w:t>.</w:t>
      </w:r>
    </w:p>
    <w:p w14:paraId="5A4620A9" w14:textId="4F5FE91B" w:rsidR="00801906" w:rsidRDefault="00801906">
      <w:r>
        <w:t>First select if you want to personalize electricity or heat mix.</w:t>
      </w:r>
    </w:p>
    <w:p w14:paraId="6CA7DC4F" w14:textId="77777777" w:rsidR="00801906" w:rsidRDefault="00801906">
      <w:r w:rsidRPr="00801906">
        <w:rPr>
          <w:noProof/>
        </w:rPr>
        <w:lastRenderedPageBreak/>
        <w:drawing>
          <wp:inline distT="0" distB="0" distL="0" distR="0" wp14:anchorId="374A14AA" wp14:editId="493D594C">
            <wp:extent cx="5486400" cy="2652395"/>
            <wp:effectExtent l="12700" t="12700" r="12700" b="14605"/>
            <wp:docPr id="28" name="Image 28"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conception&#10;&#10;Description générée automatiquement"/>
                    <pic:cNvPicPr/>
                  </pic:nvPicPr>
                  <pic:blipFill>
                    <a:blip r:embed="rId26"/>
                    <a:stretch>
                      <a:fillRect/>
                    </a:stretch>
                  </pic:blipFill>
                  <pic:spPr>
                    <a:xfrm>
                      <a:off x="0" y="0"/>
                      <a:ext cx="5486400" cy="2652395"/>
                    </a:xfrm>
                    <a:prstGeom prst="rect">
                      <a:avLst/>
                    </a:prstGeom>
                    <a:ln>
                      <a:solidFill>
                        <a:schemeClr val="tx1"/>
                      </a:solidFill>
                    </a:ln>
                  </pic:spPr>
                </pic:pic>
              </a:graphicData>
            </a:graphic>
          </wp:inline>
        </w:drawing>
      </w:r>
      <w:r w:rsidR="006C5580">
        <w:br/>
      </w:r>
    </w:p>
    <w:p w14:paraId="0056F5F4" w14:textId="03C921BB" w:rsidR="00801906" w:rsidRDefault="00801906">
      <w:r>
        <w:t>Second, enter the ratio of each of the mean of production available. The sum of all shares must reach 1.</w:t>
      </w:r>
    </w:p>
    <w:p w14:paraId="561FC0AC" w14:textId="051D0EC4" w:rsidR="00801906" w:rsidRDefault="00801906">
      <w:r w:rsidRPr="00801906">
        <w:rPr>
          <w:noProof/>
        </w:rPr>
        <w:drawing>
          <wp:inline distT="0" distB="0" distL="0" distR="0" wp14:anchorId="46CC2B14" wp14:editId="3E41BE4E">
            <wp:extent cx="5486400" cy="3011805"/>
            <wp:effectExtent l="12700" t="12700" r="12700" b="10795"/>
            <wp:docPr id="29" name="Image 29" descr="Une image contenant texte, capture d’écran, reçu,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 reçu, conception&#10;&#10;Description générée automatiquement"/>
                    <pic:cNvPicPr/>
                  </pic:nvPicPr>
                  <pic:blipFill>
                    <a:blip r:embed="rId27"/>
                    <a:stretch>
                      <a:fillRect/>
                    </a:stretch>
                  </pic:blipFill>
                  <pic:spPr>
                    <a:xfrm>
                      <a:off x="0" y="0"/>
                      <a:ext cx="5486400" cy="3011805"/>
                    </a:xfrm>
                    <a:prstGeom prst="rect">
                      <a:avLst/>
                    </a:prstGeom>
                    <a:ln>
                      <a:solidFill>
                        <a:schemeClr val="tx1"/>
                      </a:solidFill>
                    </a:ln>
                  </pic:spPr>
                </pic:pic>
              </a:graphicData>
            </a:graphic>
          </wp:inline>
        </w:drawing>
      </w:r>
    </w:p>
    <w:p w14:paraId="5283726C" w14:textId="39DB35B5" w:rsidR="006173BC" w:rsidRDefault="00801906">
      <w:r>
        <w:t>Save your scenario as for EL and FC, by clicking on “Save New Scenario”, entering the name and confirming by clicking on the button.</w:t>
      </w:r>
    </w:p>
    <w:p w14:paraId="072826CD" w14:textId="6D7BB873" w:rsidR="00801906" w:rsidRDefault="00801906">
      <w:r>
        <w:t xml:space="preserve">For reset, or for initializing based on existing electricity and heat mixes developed as a baseline for the tool, click on the left on “reset to a reference mix” and select the baseline you want. </w:t>
      </w:r>
      <w:r w:rsidR="00BD3B49">
        <w:t xml:space="preserve">The share of each mean of production is quantified based on these baselines.  </w:t>
      </w:r>
    </w:p>
    <w:p w14:paraId="3E601434" w14:textId="77777777" w:rsidR="005F362C" w:rsidRDefault="005F362C"/>
    <w:p w14:paraId="083B6EA9" w14:textId="738C56AE" w:rsidR="00801906" w:rsidRDefault="005F362C">
      <w:r>
        <w:t xml:space="preserve">The new energy mixes can be </w:t>
      </w:r>
      <w:r w:rsidR="00083AE2">
        <w:t>selected when creating a baseline in the energy scenario definition.</w:t>
      </w:r>
    </w:p>
    <w:p w14:paraId="6FCC2884" w14:textId="202F0E0B" w:rsidR="00083AE2" w:rsidRDefault="00083AE2">
      <w:r w:rsidRPr="00083AE2">
        <w:rPr>
          <w:noProof/>
        </w:rPr>
        <w:drawing>
          <wp:inline distT="0" distB="0" distL="0" distR="0" wp14:anchorId="483A8C3E" wp14:editId="4289551A">
            <wp:extent cx="5486400" cy="2642870"/>
            <wp:effectExtent l="12700" t="12700" r="12700" b="11430"/>
            <wp:docPr id="31" name="Image 3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capture d’écran&#10;&#10;Description générée automatiquement"/>
                    <pic:cNvPicPr/>
                  </pic:nvPicPr>
                  <pic:blipFill>
                    <a:blip r:embed="rId28"/>
                    <a:stretch>
                      <a:fillRect/>
                    </a:stretch>
                  </pic:blipFill>
                  <pic:spPr>
                    <a:xfrm>
                      <a:off x="0" y="0"/>
                      <a:ext cx="5486400" cy="2642870"/>
                    </a:xfrm>
                    <a:prstGeom prst="rect">
                      <a:avLst/>
                    </a:prstGeom>
                    <a:ln>
                      <a:solidFill>
                        <a:schemeClr val="tx1"/>
                      </a:solidFill>
                    </a:ln>
                  </pic:spPr>
                </pic:pic>
              </a:graphicData>
            </a:graphic>
          </wp:inline>
        </w:drawing>
      </w:r>
    </w:p>
    <w:p w14:paraId="1F83B08F" w14:textId="3E4C8AE5" w:rsidR="00801906" w:rsidRDefault="000A1718" w:rsidP="00801906">
      <w:pPr>
        <w:pStyle w:val="Titre1"/>
      </w:pPr>
      <w:r>
        <w:t>2.6</w:t>
      </w:r>
      <w:r w:rsidR="00801906">
        <w:t xml:space="preserve"> Export and Import Work</w:t>
      </w:r>
    </w:p>
    <w:p w14:paraId="1551CA18" w14:textId="7DC2B29D" w:rsidR="00C249BA" w:rsidRDefault="00C249BA" w:rsidP="00C249BA"/>
    <w:p w14:paraId="2D451BFB" w14:textId="77777777" w:rsidR="00C249BA" w:rsidRPr="00C249BA" w:rsidRDefault="00C249BA" w:rsidP="00C249BA">
      <w:r>
        <w:t xml:space="preserve">We encourage users to export their work for two reasons: (1) this is the only way to save the work from a session to another. When quitting the page, all work that has not been exported is lost; (2) we encourage HTWOL users to use the .csv exported as supplementary information is their reporting, so that the community can build on the personalized model and baseline created. Exportation should be done in two steps: first, exportation of the personalized model of fuel cell and electrolyser; second, exportation of the baseline created. </w:t>
      </w:r>
    </w:p>
    <w:p w14:paraId="2B30748A" w14:textId="7CF3A30D" w:rsidR="00C249BA" w:rsidRPr="00C249BA" w:rsidRDefault="00C249BA" w:rsidP="00C249BA">
      <w:r>
        <w:br w:type="page"/>
      </w:r>
    </w:p>
    <w:p w14:paraId="3E943276" w14:textId="7E929381" w:rsidR="00083AE2" w:rsidRDefault="000A1718" w:rsidP="00083AE2">
      <w:pPr>
        <w:pStyle w:val="Titre1"/>
      </w:pPr>
      <w:r>
        <w:lastRenderedPageBreak/>
        <w:t>2.6.1</w:t>
      </w:r>
      <w:r w:rsidR="00083AE2">
        <w:t xml:space="preserve"> Export and Import Electrolyser and Fuel Cell personalized model</w:t>
      </w:r>
    </w:p>
    <w:p w14:paraId="50996BC9" w14:textId="29C33085" w:rsidR="00C249BA" w:rsidRDefault="00C249BA" w:rsidP="00C249BA"/>
    <w:p w14:paraId="40292F77" w14:textId="045282F0" w:rsidR="00C249BA" w:rsidRDefault="00C249BA" w:rsidP="00C249BA">
      <w:r>
        <w:t xml:space="preserve">For exporting the FC&amp;EL model created, please reach electrolyser personalization and fuel cell personalization </w:t>
      </w:r>
      <w:r w:rsidR="00707638">
        <w:t>windows. Click on top right on the button called ‘export scenario created’. Change the files name, and click on download personalized models. A .csv file is downloaded directly on your computer.</w:t>
      </w:r>
    </w:p>
    <w:p w14:paraId="0637A363" w14:textId="3B406496" w:rsidR="00801906" w:rsidRDefault="00C249BA">
      <w:r w:rsidRPr="00C249BA">
        <w:rPr>
          <w:noProof/>
        </w:rPr>
        <w:drawing>
          <wp:inline distT="0" distB="0" distL="0" distR="0" wp14:anchorId="305F9DC5" wp14:editId="0A04DD84">
            <wp:extent cx="4821850" cy="2344513"/>
            <wp:effectExtent l="12700" t="12700" r="17145" b="17780"/>
            <wp:docPr id="32" name="Image 3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10;&#10;Description générée automatiquement"/>
                    <pic:cNvPicPr/>
                  </pic:nvPicPr>
                  <pic:blipFill>
                    <a:blip r:embed="rId29"/>
                    <a:stretch>
                      <a:fillRect/>
                    </a:stretch>
                  </pic:blipFill>
                  <pic:spPr>
                    <a:xfrm>
                      <a:off x="0" y="0"/>
                      <a:ext cx="4849768" cy="2358087"/>
                    </a:xfrm>
                    <a:prstGeom prst="rect">
                      <a:avLst/>
                    </a:prstGeom>
                    <a:ln>
                      <a:solidFill>
                        <a:schemeClr val="tx1"/>
                      </a:solidFill>
                    </a:ln>
                  </pic:spPr>
                </pic:pic>
              </a:graphicData>
            </a:graphic>
          </wp:inline>
        </w:drawing>
      </w:r>
    </w:p>
    <w:p w14:paraId="763C034C" w14:textId="74F2E97B" w:rsidR="00083AE2" w:rsidRDefault="00707638">
      <w:r>
        <w:t>This file can be import later on the website, so that all your saved model can be reimported and reuse from where you were. For this, click on ‘Import: upload scenario’, and browse your personal file to find the .csv you want to import.</w:t>
      </w:r>
    </w:p>
    <w:p w14:paraId="25F41430" w14:textId="42C74D6B" w:rsidR="00707638" w:rsidRDefault="00707638">
      <w:pPr>
        <w:rPr>
          <w:b/>
          <w:bCs/>
        </w:rPr>
      </w:pPr>
      <w:r w:rsidRPr="00707638">
        <w:rPr>
          <w:b/>
          <w:bCs/>
        </w:rPr>
        <w:t>Important information: you can only import .csv that were generated previou</w:t>
      </w:r>
      <w:r w:rsidR="00EE54D6">
        <w:rPr>
          <w:b/>
          <w:bCs/>
        </w:rPr>
        <w:t>s</w:t>
      </w:r>
      <w:r w:rsidRPr="00707638">
        <w:rPr>
          <w:b/>
          <w:bCs/>
        </w:rPr>
        <w:t>ly by the HTWOL. Do not attempt to import another file you created.</w:t>
      </w:r>
    </w:p>
    <w:p w14:paraId="4AA709D3" w14:textId="6513EA00" w:rsidR="00707638" w:rsidRPr="00707638" w:rsidRDefault="00707638">
      <w:pPr>
        <w:rPr>
          <w:b/>
          <w:bCs/>
        </w:rPr>
      </w:pPr>
      <w:r w:rsidRPr="00707638">
        <w:rPr>
          <w:b/>
          <w:bCs/>
          <w:noProof/>
        </w:rPr>
        <w:drawing>
          <wp:inline distT="0" distB="0" distL="0" distR="0" wp14:anchorId="4804DF49" wp14:editId="2008DD13">
            <wp:extent cx="5486400" cy="2463165"/>
            <wp:effectExtent l="0" t="0" r="0" b="635"/>
            <wp:docPr id="33" name="Image 3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10;&#10;Description générée automatiquement"/>
                    <pic:cNvPicPr/>
                  </pic:nvPicPr>
                  <pic:blipFill>
                    <a:blip r:embed="rId30"/>
                    <a:stretch>
                      <a:fillRect/>
                    </a:stretch>
                  </pic:blipFill>
                  <pic:spPr>
                    <a:xfrm>
                      <a:off x="0" y="0"/>
                      <a:ext cx="5486400" cy="2463165"/>
                    </a:xfrm>
                    <a:prstGeom prst="rect">
                      <a:avLst/>
                    </a:prstGeom>
                  </pic:spPr>
                </pic:pic>
              </a:graphicData>
            </a:graphic>
          </wp:inline>
        </w:drawing>
      </w:r>
    </w:p>
    <w:p w14:paraId="6B08EB44" w14:textId="77777777" w:rsidR="00707638" w:rsidRDefault="00707638">
      <w:pPr>
        <w:rPr>
          <w:rFonts w:asciiTheme="majorHAnsi" w:eastAsiaTheme="majorEastAsia" w:hAnsiTheme="majorHAnsi" w:cstheme="majorBidi"/>
          <w:b/>
          <w:bCs/>
          <w:color w:val="365F91" w:themeColor="accent1" w:themeShade="BF"/>
          <w:sz w:val="28"/>
          <w:szCs w:val="28"/>
        </w:rPr>
      </w:pPr>
      <w:r>
        <w:br w:type="page"/>
      </w:r>
    </w:p>
    <w:p w14:paraId="53D9B831" w14:textId="0B3D64D1" w:rsidR="00707638" w:rsidRDefault="000A1718" w:rsidP="00707638">
      <w:pPr>
        <w:pStyle w:val="Titre1"/>
      </w:pPr>
      <w:r>
        <w:lastRenderedPageBreak/>
        <w:t>2.6.2</w:t>
      </w:r>
      <w:r w:rsidR="00707638">
        <w:t xml:space="preserve"> Export and Import Baselines</w:t>
      </w:r>
    </w:p>
    <w:p w14:paraId="32B56EAD" w14:textId="4EDB3026" w:rsidR="00707638" w:rsidRDefault="00707638"/>
    <w:p w14:paraId="49D31438" w14:textId="6CAC3635" w:rsidR="00707638" w:rsidRDefault="00707638">
      <w:r>
        <w:t xml:space="preserve">After having generating results in the ‘Create baseline’ page, reach the end of the page. You will find the ‘export scenario created’ button. Click on this button, change the name of the file, and confirm. A .csv containing all the pre-set configurations selected </w:t>
      </w:r>
      <w:r w:rsidR="00EE54D6">
        <w:t>will be downloaded directly on your computer.</w:t>
      </w:r>
    </w:p>
    <w:p w14:paraId="70012AEA" w14:textId="77777777" w:rsidR="00EE54D6" w:rsidRDefault="00EE54D6">
      <w:r w:rsidRPr="00EE54D6">
        <w:rPr>
          <w:noProof/>
        </w:rPr>
        <w:drawing>
          <wp:inline distT="0" distB="0" distL="0" distR="0" wp14:anchorId="569EB356" wp14:editId="2DE692C4">
            <wp:extent cx="5486400" cy="3037205"/>
            <wp:effectExtent l="12700" t="12700" r="12700" b="10795"/>
            <wp:docPr id="35" name="Image 35"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conception&#10;&#10;Description générée automatiquement"/>
                    <pic:cNvPicPr/>
                  </pic:nvPicPr>
                  <pic:blipFill>
                    <a:blip r:embed="rId31"/>
                    <a:stretch>
                      <a:fillRect/>
                    </a:stretch>
                  </pic:blipFill>
                  <pic:spPr>
                    <a:xfrm>
                      <a:off x="0" y="0"/>
                      <a:ext cx="5486400" cy="3037205"/>
                    </a:xfrm>
                    <a:prstGeom prst="rect">
                      <a:avLst/>
                    </a:prstGeom>
                    <a:ln>
                      <a:solidFill>
                        <a:schemeClr val="tx1"/>
                      </a:solidFill>
                    </a:ln>
                  </pic:spPr>
                </pic:pic>
              </a:graphicData>
            </a:graphic>
          </wp:inline>
        </w:drawing>
      </w:r>
    </w:p>
    <w:p w14:paraId="4535F7DB" w14:textId="77777777" w:rsidR="00EE54D6" w:rsidRDefault="00EE54D6">
      <w:r>
        <w:t xml:space="preserve">This work can be imported later, when creating a new baseline. Instead of selecting “create new scenario” when creating a baseline, click on the ‘Import button’ on the right. Browse your files, and select the baseline you want to reuse. </w:t>
      </w:r>
    </w:p>
    <w:p w14:paraId="42726EA4" w14:textId="0805C73F" w:rsidR="00EE54D6" w:rsidRDefault="00EE54D6" w:rsidP="00EE54D6">
      <w:pPr>
        <w:rPr>
          <w:b/>
          <w:bCs/>
        </w:rPr>
      </w:pPr>
      <w:r w:rsidRPr="00707638">
        <w:rPr>
          <w:b/>
          <w:bCs/>
        </w:rPr>
        <w:t>Important information: you can only import .csv that were generated previou</w:t>
      </w:r>
      <w:r>
        <w:rPr>
          <w:b/>
          <w:bCs/>
        </w:rPr>
        <w:t>s</w:t>
      </w:r>
      <w:r w:rsidRPr="00707638">
        <w:rPr>
          <w:b/>
          <w:bCs/>
        </w:rPr>
        <w:t>ly by the HTWOL. Do not attempt to import another file you created.</w:t>
      </w:r>
    </w:p>
    <w:p w14:paraId="41EB9948" w14:textId="77777777" w:rsidR="00EE54D6" w:rsidRDefault="00EE54D6">
      <w:r w:rsidRPr="00EE54D6">
        <w:rPr>
          <w:noProof/>
        </w:rPr>
        <w:drawing>
          <wp:inline distT="0" distB="0" distL="0" distR="0" wp14:anchorId="29C6D848" wp14:editId="7BD83EE0">
            <wp:extent cx="5486400" cy="1882775"/>
            <wp:effectExtent l="12700" t="12700" r="12700" b="9525"/>
            <wp:docPr id="36" name="Image 36"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Police, conception&#10;&#10;Description générée automatiquement"/>
                    <pic:cNvPicPr/>
                  </pic:nvPicPr>
                  <pic:blipFill>
                    <a:blip r:embed="rId32"/>
                    <a:stretch>
                      <a:fillRect/>
                    </a:stretch>
                  </pic:blipFill>
                  <pic:spPr>
                    <a:xfrm>
                      <a:off x="0" y="0"/>
                      <a:ext cx="5486400" cy="1882775"/>
                    </a:xfrm>
                    <a:prstGeom prst="rect">
                      <a:avLst/>
                    </a:prstGeom>
                    <a:ln>
                      <a:solidFill>
                        <a:schemeClr val="tx1"/>
                      </a:solidFill>
                    </a:ln>
                  </pic:spPr>
                </pic:pic>
              </a:graphicData>
            </a:graphic>
          </wp:inline>
        </w:drawing>
      </w:r>
    </w:p>
    <w:p w14:paraId="5A00B326" w14:textId="55B1A4EA" w:rsidR="00562D09" w:rsidRDefault="00562D09">
      <w:r>
        <w:br w:type="page"/>
      </w:r>
    </w:p>
    <w:p w14:paraId="53341338" w14:textId="437B2620" w:rsidR="006C37F1" w:rsidRDefault="000A1718" w:rsidP="001A7624">
      <w:pPr>
        <w:pStyle w:val="Titre1"/>
      </w:pPr>
      <w:r>
        <w:lastRenderedPageBreak/>
        <w:t>3</w:t>
      </w:r>
      <w:r w:rsidR="00562D09">
        <w:t xml:space="preserve"> Overview of the methodology </w:t>
      </w:r>
    </w:p>
    <w:p w14:paraId="5DC2853E" w14:textId="518A9978" w:rsidR="0003128F" w:rsidRPr="0003128F" w:rsidRDefault="000A1718" w:rsidP="00E73C86">
      <w:pPr>
        <w:pStyle w:val="Titre2"/>
      </w:pPr>
      <w:r>
        <w:t>3</w:t>
      </w:r>
      <w:r w:rsidR="0003128F">
        <w:t xml:space="preserve">.1 </w:t>
      </w:r>
      <w:r w:rsidR="00E73C86">
        <w:t>–</w:t>
      </w:r>
      <w:r w:rsidR="0003128F">
        <w:t xml:space="preserve"> </w:t>
      </w:r>
      <w:r w:rsidR="00E73C86">
        <w:t>LCA Methodology</w:t>
      </w:r>
    </w:p>
    <w:p w14:paraId="24AD8DDC" w14:textId="4F05AE84" w:rsidR="00F2740A" w:rsidRDefault="006C37F1" w:rsidP="00410401">
      <w:pPr>
        <w:jc w:val="both"/>
      </w:pPr>
      <w:r>
        <w:t xml:space="preserve">The system boundaries of the system </w:t>
      </w:r>
      <w:r w:rsidR="00C14C04">
        <w:t>is</w:t>
      </w:r>
      <w:r w:rsidR="00F2740A">
        <w:t xml:space="preserve"> represented </w:t>
      </w:r>
      <w:r w:rsidR="0091500B">
        <w:t>in Figure 1</w:t>
      </w:r>
      <w:r w:rsidR="00F2740A">
        <w:t xml:space="preserve">. It includes </w:t>
      </w:r>
      <w:r w:rsidR="00E80DCE">
        <w:t xml:space="preserve">six main life cycle stages: </w:t>
      </w:r>
      <w:r w:rsidR="00BA0128" w:rsidRPr="00BA0128">
        <w:t>the production of electricity, the conversion of this electricity into hydrogen using an electrolyser, the post processing of the hydrogen to reach technical requirements (such as pressure and purity required by the hydrogen application), the distribution of the hydrogen from production site to application site, the storage of the hydrogen, and the reconversion of hydrogen into electricity using a fuel cell.</w:t>
      </w:r>
      <w:r w:rsidR="00CD51A5">
        <w:t xml:space="preserve"> </w:t>
      </w:r>
      <w:r w:rsidR="004B6897">
        <w:t>The hydrogen supply chain is linked to hydrogen main applications by end-use functional units</w:t>
      </w:r>
      <w:r w:rsidR="00F55BA4">
        <w:t xml:space="preserve">. This ensures that the system boundaries include all processes required for </w:t>
      </w:r>
      <w:r w:rsidR="006A77B8">
        <w:t xml:space="preserve">assessing the </w:t>
      </w:r>
      <w:r w:rsidR="00410401">
        <w:t xml:space="preserve">FC&amp;EL technologies to their final service or product they provide. The color </w:t>
      </w:r>
      <w:r w:rsidR="00CF1890">
        <w:t>code used in the figure is the same than the one used in the graphs, in the HTWOL.</w:t>
      </w:r>
    </w:p>
    <w:p w14:paraId="6995850C" w14:textId="77777777" w:rsidR="00CF1890" w:rsidRDefault="00F2740A" w:rsidP="00562D09">
      <w:r w:rsidRPr="00A74C40">
        <w:rPr>
          <w:rFonts w:ascii="Helvetica" w:hAnsi="Helvetica"/>
          <w:noProof/>
        </w:rPr>
        <w:drawing>
          <wp:inline distT="0" distB="0" distL="0" distR="0" wp14:anchorId="674BB6DB" wp14:editId="064D78F0">
            <wp:extent cx="5486400" cy="3879548"/>
            <wp:effectExtent l="12700" t="12700" r="12700" b="6985"/>
            <wp:docPr id="6" name="Image 6"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diagramme, Police&#10;&#10;Description générée automatiquement"/>
                    <pic:cNvPicPr/>
                  </pic:nvPicPr>
                  <pic:blipFill>
                    <a:blip r:embed="rId33"/>
                    <a:stretch>
                      <a:fillRect/>
                    </a:stretch>
                  </pic:blipFill>
                  <pic:spPr>
                    <a:xfrm>
                      <a:off x="0" y="0"/>
                      <a:ext cx="5486400" cy="3879548"/>
                    </a:xfrm>
                    <a:prstGeom prst="rect">
                      <a:avLst/>
                    </a:prstGeom>
                    <a:ln>
                      <a:solidFill>
                        <a:schemeClr val="tx1"/>
                      </a:solidFill>
                    </a:ln>
                  </pic:spPr>
                </pic:pic>
              </a:graphicData>
            </a:graphic>
          </wp:inline>
        </w:drawing>
      </w:r>
    </w:p>
    <w:p w14:paraId="1F6E8F7E" w14:textId="6F838ACB" w:rsidR="0091500B" w:rsidRPr="000A1718" w:rsidRDefault="0091500B" w:rsidP="00562D09">
      <w:r w:rsidRPr="000A1718">
        <w:rPr>
          <w:rFonts w:ascii="Helvetica" w:hAnsi="Helvetica"/>
        </w:rPr>
        <w:t>Figure 1. Graphical representation of the green hydrogen product system with explicit links with hydrogen applications.</w:t>
      </w:r>
    </w:p>
    <w:p w14:paraId="6410CC06" w14:textId="2F1F3987" w:rsidR="00D41E73" w:rsidRDefault="00117A4E" w:rsidP="00E73C86">
      <w:pPr>
        <w:jc w:val="both"/>
      </w:pPr>
      <w:r>
        <w:t xml:space="preserve">Each of the main life cycle stage is further </w:t>
      </w:r>
      <w:r w:rsidR="007609A7">
        <w:t xml:space="preserve">described in </w:t>
      </w:r>
      <w:r w:rsidR="0091500B">
        <w:t>F</w:t>
      </w:r>
      <w:r w:rsidR="007609A7">
        <w:t>igure 2</w:t>
      </w:r>
      <w:r w:rsidR="00D41E73">
        <w:t xml:space="preserve"> by a modular structure</w:t>
      </w:r>
      <w:r w:rsidR="007609A7">
        <w:t>.</w:t>
      </w:r>
      <w:r w:rsidR="00F30368">
        <w:t xml:space="preserve"> </w:t>
      </w:r>
      <w:r w:rsidR="00D41E73" w:rsidRPr="00D41E73">
        <w:t>The elementary processes in all the modules are classified into four categories: the operation consumables (in pink), the stack manufacturing (in grey), the equipment manufacturing (in brown) and the end-of-life of the system (in khaki).</w:t>
      </w:r>
      <w:r w:rsidR="00D41E73">
        <w:t xml:space="preserve"> The same color</w:t>
      </w:r>
      <w:r w:rsidR="0091500B">
        <w:t>s</w:t>
      </w:r>
      <w:r w:rsidR="00D41E73">
        <w:t xml:space="preserve"> are used </w:t>
      </w:r>
      <w:r w:rsidR="00B06F59">
        <w:t>for contribution analysis, with the results aggregated by elementary flow in the HTWOL.</w:t>
      </w:r>
      <w:r w:rsidR="00D41E73">
        <w:t xml:space="preserve"> </w:t>
      </w:r>
      <w:r w:rsidR="001A7624">
        <w:lastRenderedPageBreak/>
        <w:t>F</w:t>
      </w:r>
      <w:r w:rsidR="00DA0355">
        <w:t>urther details on the methodology</w:t>
      </w:r>
      <w:r w:rsidR="001A7624">
        <w:t xml:space="preserve"> are available in the paper and its supplementary </w:t>
      </w:r>
      <w:r w:rsidR="00E73C86" w:rsidRPr="00C8425E">
        <w:rPr>
          <w:rFonts w:ascii="Helvetica" w:hAnsi="Helvetica"/>
          <w:noProof/>
        </w:rPr>
        <w:drawing>
          <wp:anchor distT="0" distB="0" distL="114300" distR="114300" simplePos="0" relativeHeight="251658244" behindDoc="0" locked="0" layoutInCell="1" allowOverlap="1" wp14:anchorId="0DFEB353" wp14:editId="482D12FD">
            <wp:simplePos x="0" y="0"/>
            <wp:positionH relativeFrom="column">
              <wp:posOffset>0</wp:posOffset>
            </wp:positionH>
            <wp:positionV relativeFrom="paragraph">
              <wp:posOffset>557379</wp:posOffset>
            </wp:positionV>
            <wp:extent cx="5486400" cy="5005705"/>
            <wp:effectExtent l="0" t="0" r="0" b="0"/>
            <wp:wrapTopAndBottom/>
            <wp:docPr id="11" name="Image 11" descr="Une image contenant texte, capture d’écran,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diagramme, Plan&#10;&#10;Description générée automatiquement"/>
                    <pic:cNvPicPr/>
                  </pic:nvPicPr>
                  <pic:blipFill>
                    <a:blip r:embed="rId34"/>
                    <a:stretch>
                      <a:fillRect/>
                    </a:stretch>
                  </pic:blipFill>
                  <pic:spPr>
                    <a:xfrm>
                      <a:off x="0" y="0"/>
                      <a:ext cx="5486400" cy="5005705"/>
                    </a:xfrm>
                    <a:prstGeom prst="rect">
                      <a:avLst/>
                    </a:prstGeom>
                  </pic:spPr>
                </pic:pic>
              </a:graphicData>
            </a:graphic>
            <wp14:sizeRelH relativeFrom="page">
              <wp14:pctWidth>0</wp14:pctWidth>
            </wp14:sizeRelH>
            <wp14:sizeRelV relativeFrom="page">
              <wp14:pctHeight>0</wp14:pctHeight>
            </wp14:sizeRelV>
          </wp:anchor>
        </w:drawing>
      </w:r>
      <w:r w:rsidR="001A7624">
        <w:t xml:space="preserve">information. </w:t>
      </w:r>
    </w:p>
    <w:p w14:paraId="29866D52" w14:textId="28E365E9" w:rsidR="00C14C04" w:rsidRDefault="00C14C04" w:rsidP="00C14C04">
      <w:pPr>
        <w:pStyle w:val="PSEFigureAndCaption"/>
        <w:rPr>
          <w:rFonts w:ascii="Helvetica" w:hAnsi="Helvetica" w:cstheme="minorBidi"/>
          <w:sz w:val="22"/>
          <w:szCs w:val="22"/>
        </w:rPr>
      </w:pPr>
      <w:r w:rsidRPr="00C14C04">
        <w:rPr>
          <w:rFonts w:ascii="Helvetica" w:hAnsi="Helvetica" w:cstheme="minorBidi"/>
          <w:sz w:val="22"/>
          <w:szCs w:val="22"/>
        </w:rPr>
        <w:t>Figure 2. Modular structure of the green hydrogen product system</w:t>
      </w:r>
      <w:r>
        <w:rPr>
          <w:rFonts w:ascii="Helvetica" w:hAnsi="Helvetica" w:cstheme="minorBidi"/>
          <w:b/>
          <w:bCs/>
          <w:sz w:val="22"/>
          <w:szCs w:val="22"/>
        </w:rPr>
        <w:t>.</w:t>
      </w:r>
      <w:r>
        <w:t xml:space="preserve"> </w:t>
      </w:r>
      <w:r w:rsidRPr="00613262">
        <w:rPr>
          <w:rFonts w:ascii="Helvetica" w:hAnsi="Helvetica" w:cstheme="minorBidi"/>
          <w:sz w:val="22"/>
          <w:szCs w:val="22"/>
        </w:rPr>
        <w:t xml:space="preserve">The </w:t>
      </w:r>
      <w:r>
        <w:rPr>
          <w:rFonts w:ascii="Helvetica" w:hAnsi="Helvetica" w:cstheme="minorBidi"/>
          <w:sz w:val="22"/>
          <w:szCs w:val="22"/>
        </w:rPr>
        <w:t>system</w:t>
      </w:r>
      <w:r w:rsidRPr="00613262">
        <w:rPr>
          <w:rFonts w:ascii="Helvetica" w:hAnsi="Helvetica" w:cstheme="minorBidi"/>
          <w:sz w:val="22"/>
          <w:szCs w:val="22"/>
        </w:rPr>
        <w:t xml:space="preserve"> is organized into modules—coherent groups of </w:t>
      </w:r>
      <w:r w:rsidRPr="1CD8F567">
        <w:rPr>
          <w:rFonts w:ascii="Helvetica" w:hAnsi="Helvetica" w:cstheme="minorBidi"/>
          <w:sz w:val="22"/>
          <w:szCs w:val="22"/>
        </w:rPr>
        <w:t xml:space="preserve">one or more </w:t>
      </w:r>
      <w:r w:rsidRPr="00613262">
        <w:rPr>
          <w:rFonts w:ascii="Helvetica" w:hAnsi="Helvetica" w:cstheme="minorBidi"/>
          <w:sz w:val="22"/>
          <w:szCs w:val="22"/>
        </w:rPr>
        <w:t>elementary processes</w:t>
      </w:r>
      <w:r w:rsidRPr="1CD8F567">
        <w:rPr>
          <w:rFonts w:ascii="Helvetica" w:hAnsi="Helvetica" w:cstheme="minorBidi"/>
          <w:sz w:val="22"/>
          <w:szCs w:val="22"/>
        </w:rPr>
        <w:t xml:space="preserve"> </w:t>
      </w:r>
      <w:r w:rsidRPr="00613262">
        <w:rPr>
          <w:rFonts w:ascii="Helvetica" w:hAnsi="Helvetica" w:cstheme="minorBidi"/>
          <w:sz w:val="22"/>
          <w:szCs w:val="22"/>
        </w:rPr>
        <w:t xml:space="preserve">that </w:t>
      </w:r>
      <w:r w:rsidRPr="1CD8F567">
        <w:rPr>
          <w:rFonts w:ascii="Helvetica" w:hAnsi="Helvetica" w:cstheme="minorBidi"/>
          <w:sz w:val="22"/>
          <w:szCs w:val="22"/>
        </w:rPr>
        <w:t>delivers a specific intermediary flow throughout the hydrogen</w:t>
      </w:r>
      <w:r w:rsidRPr="00613262">
        <w:rPr>
          <w:rFonts w:ascii="Helvetica" w:hAnsi="Helvetica" w:cstheme="minorBidi"/>
          <w:sz w:val="22"/>
          <w:szCs w:val="22"/>
        </w:rPr>
        <w:t xml:space="preserve"> life</w:t>
      </w:r>
      <w:r w:rsidRPr="1CD8F567">
        <w:rPr>
          <w:rFonts w:ascii="Helvetica" w:hAnsi="Helvetica" w:cstheme="minorBidi"/>
          <w:sz w:val="22"/>
          <w:szCs w:val="22"/>
        </w:rPr>
        <w:t>–</w:t>
      </w:r>
      <w:r w:rsidRPr="00613262">
        <w:rPr>
          <w:rFonts w:ascii="Helvetica" w:hAnsi="Helvetica" w:cstheme="minorBidi"/>
          <w:sz w:val="22"/>
          <w:szCs w:val="22"/>
        </w:rPr>
        <w:t>cycle.</w:t>
      </w:r>
    </w:p>
    <w:p w14:paraId="1FF16C69" w14:textId="77777777" w:rsidR="0083376F" w:rsidRDefault="0083376F" w:rsidP="00C14C04">
      <w:pPr>
        <w:pStyle w:val="PSEFigureAndCaption"/>
        <w:rPr>
          <w:rFonts w:ascii="Helvetica" w:hAnsi="Helvetica" w:cstheme="minorBidi"/>
          <w:sz w:val="22"/>
          <w:szCs w:val="22"/>
        </w:rPr>
      </w:pPr>
    </w:p>
    <w:p w14:paraId="43EFFF82" w14:textId="08CCF4F7" w:rsidR="00713121" w:rsidRDefault="000A1718" w:rsidP="00713121">
      <w:pPr>
        <w:pStyle w:val="Titre2"/>
      </w:pPr>
      <w:r>
        <w:t>3</w:t>
      </w:r>
      <w:r w:rsidR="00E73C86">
        <w:t>.2 – Tool Architecture</w:t>
      </w:r>
    </w:p>
    <w:p w14:paraId="0CA2B1A8" w14:textId="5F1BB912" w:rsidR="00713121" w:rsidRDefault="00EA4B7B" w:rsidP="00713121">
      <w:pPr>
        <w:pStyle w:val="Titre3"/>
      </w:pPr>
      <w:r>
        <w:br/>
      </w:r>
      <w:r w:rsidR="00713121">
        <w:t>System overview</w:t>
      </w:r>
    </w:p>
    <w:p w14:paraId="58863260" w14:textId="7587EF21" w:rsidR="00713121" w:rsidRPr="00713121" w:rsidRDefault="00713121" w:rsidP="00713121">
      <w:pPr>
        <w:pStyle w:val="NormalWeb"/>
        <w:jc w:val="both"/>
        <w:rPr>
          <w:lang w:val="en-US"/>
        </w:rPr>
      </w:pPr>
      <w:r w:rsidRPr="00713121">
        <w:rPr>
          <w:lang w:val="en-US"/>
        </w:rPr>
        <w:t xml:space="preserve">The tool is organized around a single computation engine, </w:t>
      </w:r>
      <w:r w:rsidRPr="00713121">
        <w:rPr>
          <w:rStyle w:val="lev"/>
          <w:lang w:val="en-US"/>
        </w:rPr>
        <w:t>model_H2</w:t>
      </w:r>
      <w:r w:rsidRPr="00713121">
        <w:rPr>
          <w:lang w:val="en-US"/>
        </w:rPr>
        <w:t xml:space="preserve">, which receives three inputs: (i) the functional unit (FU), (ii) the life cycle impact assessment (LCIA) method, and (iii) a complete vector of inventory parameters. Given these inputs, </w:t>
      </w:r>
      <w:r w:rsidRPr="00713121">
        <w:rPr>
          <w:lang w:val="en-US"/>
        </w:rPr>
        <w:lastRenderedPageBreak/>
        <w:t>model_H2 performs all calculations and returns environmental impact results.</w:t>
      </w:r>
      <w:r w:rsidR="002968C6">
        <w:rPr>
          <w:lang w:val="en-US"/>
        </w:rPr>
        <w:t xml:space="preserve"> The complete organization is shown in Figure 3 and described in the following.</w:t>
      </w:r>
    </w:p>
    <w:p w14:paraId="2F477D7E" w14:textId="77777777" w:rsidR="00713121" w:rsidRDefault="00713121" w:rsidP="00713121">
      <w:pPr>
        <w:pStyle w:val="Titre3"/>
      </w:pPr>
      <w:r>
        <w:t>User input and preset management (foreground)</w:t>
      </w:r>
    </w:p>
    <w:p w14:paraId="64A624D6" w14:textId="77777777" w:rsidR="00713121" w:rsidRPr="00713121" w:rsidRDefault="00713121" w:rsidP="003D297F">
      <w:pPr>
        <w:pStyle w:val="NormalWeb"/>
        <w:jc w:val="both"/>
        <w:rPr>
          <w:lang w:val="en-US"/>
        </w:rPr>
      </w:pPr>
      <w:r w:rsidRPr="00713121">
        <w:rPr>
          <w:lang w:val="en-US"/>
        </w:rPr>
        <w:t xml:space="preserve">User interaction occurs via a Streamlit interface that orchestrates input collection for the </w:t>
      </w:r>
      <w:r w:rsidRPr="00713121">
        <w:rPr>
          <w:rStyle w:val="lev"/>
          <w:lang w:val="en-US"/>
        </w:rPr>
        <w:t>foreground</w:t>
      </w:r>
      <w:r w:rsidRPr="00713121">
        <w:rPr>
          <w:lang w:val="en-US"/>
        </w:rPr>
        <w:t xml:space="preserve"> system. Inputs can be provided in two modes: (1) selection of curated preset configurations, or (2) direct parameter personalization. Both modes are handled by </w:t>
      </w:r>
      <w:r w:rsidRPr="00713121">
        <w:rPr>
          <w:rStyle w:val="lev"/>
          <w:lang w:val="en-US"/>
        </w:rPr>
        <w:t>H2_preset</w:t>
      </w:r>
      <w:r w:rsidRPr="00713121">
        <w:rPr>
          <w:lang w:val="en-US"/>
        </w:rPr>
        <w:t>, which stores preset datasets, validates any user-specified values, and assembles a coherent parameter set. H2_preset also records the user’s FU, LCIA method, and preferred result-display options to ensure consistent downstream processing.</w:t>
      </w:r>
    </w:p>
    <w:p w14:paraId="54E00C51" w14:textId="77777777" w:rsidR="00713121" w:rsidRDefault="00713121" w:rsidP="00713121">
      <w:pPr>
        <w:pStyle w:val="Titre3"/>
      </w:pPr>
      <w:r>
        <w:t>Background data and inventory coupling</w:t>
      </w:r>
    </w:p>
    <w:p w14:paraId="324572D1" w14:textId="77777777" w:rsidR="00713121" w:rsidRPr="00713121" w:rsidRDefault="00713121" w:rsidP="00713121">
      <w:pPr>
        <w:pStyle w:val="NormalWeb"/>
        <w:jc w:val="both"/>
        <w:rPr>
          <w:lang w:val="en-US"/>
        </w:rPr>
      </w:pPr>
      <w:r w:rsidRPr="00713121">
        <w:rPr>
          <w:lang w:val="en-US"/>
        </w:rPr>
        <w:t>Cradle-to-gate (</w:t>
      </w:r>
      <w:r w:rsidRPr="00713121">
        <w:rPr>
          <w:rStyle w:val="lev"/>
          <w:b w:val="0"/>
          <w:bCs w:val="0"/>
          <w:lang w:val="en-US"/>
        </w:rPr>
        <w:t>background</w:t>
      </w:r>
      <w:r w:rsidRPr="00713121">
        <w:rPr>
          <w:lang w:val="en-US"/>
        </w:rPr>
        <w:t xml:space="preserve">) processes are supplied by </w:t>
      </w:r>
      <w:r w:rsidRPr="00713121">
        <w:rPr>
          <w:rStyle w:val="lev"/>
          <w:lang w:val="en-US"/>
        </w:rPr>
        <w:t>LCI datasets</w:t>
      </w:r>
      <w:r w:rsidRPr="00713121">
        <w:rPr>
          <w:lang w:val="en-US"/>
        </w:rPr>
        <w:t>, which provide process inventories and impact intensities required by the calculator. These datasets are not modified by the user; instead, they serve as stable references that are programmatically coupled to the foreground parameters assembled by H2_preset. The resulting combined inventory constitutes the full input to model_H2.</w:t>
      </w:r>
    </w:p>
    <w:p w14:paraId="2D528B47" w14:textId="77777777" w:rsidR="00713121" w:rsidRDefault="00713121" w:rsidP="00713121">
      <w:pPr>
        <w:pStyle w:val="Titre3"/>
      </w:pPr>
      <w:r>
        <w:t>Calculation engine</w:t>
      </w:r>
    </w:p>
    <w:p w14:paraId="52B5E3FB" w14:textId="73952E38" w:rsidR="00713121" w:rsidRPr="00713121" w:rsidRDefault="00713121" w:rsidP="00713121">
      <w:pPr>
        <w:pStyle w:val="NormalWeb"/>
        <w:jc w:val="both"/>
        <w:rPr>
          <w:lang w:val="en-US"/>
        </w:rPr>
      </w:pPr>
      <w:r w:rsidRPr="00713121">
        <w:rPr>
          <w:lang w:val="en-US"/>
        </w:rPr>
        <w:t xml:space="preserve">Given the FU, LCIA method, and complete parameter vector, </w:t>
      </w:r>
      <w:r w:rsidRPr="00713121">
        <w:rPr>
          <w:rStyle w:val="lev"/>
          <w:lang w:val="en-US"/>
        </w:rPr>
        <w:t>model_H2</w:t>
      </w:r>
      <w:r w:rsidRPr="00713121">
        <w:rPr>
          <w:lang w:val="en-US"/>
        </w:rPr>
        <w:t xml:space="preserve"> executes the life-cycle calculations and produces environmental impact results. </w:t>
      </w:r>
    </w:p>
    <w:p w14:paraId="26F7EF13" w14:textId="77777777" w:rsidR="00713121" w:rsidRDefault="00713121" w:rsidP="00713121">
      <w:pPr>
        <w:pStyle w:val="Titre3"/>
      </w:pPr>
      <w:r>
        <w:t>Visualization</w:t>
      </w:r>
    </w:p>
    <w:p w14:paraId="109B6C0B" w14:textId="368855DD" w:rsidR="00713121" w:rsidRPr="00713121" w:rsidRDefault="00713121" w:rsidP="00713121">
      <w:pPr>
        <w:pStyle w:val="NormalWeb"/>
        <w:jc w:val="both"/>
        <w:rPr>
          <w:lang w:val="en-US"/>
        </w:rPr>
      </w:pPr>
      <w:r w:rsidRPr="00713121">
        <w:rPr>
          <w:lang w:val="en-US"/>
        </w:rPr>
        <w:t xml:space="preserve">Visualization is handled by </w:t>
      </w:r>
      <w:r w:rsidRPr="00713121">
        <w:rPr>
          <w:rStyle w:val="lev"/>
          <w:lang w:val="en-US"/>
        </w:rPr>
        <w:t>H2_plotting</w:t>
      </w:r>
      <w:r w:rsidRPr="00713121">
        <w:rPr>
          <w:lang w:val="en-US"/>
        </w:rPr>
        <w:t>, which reads the model outputs and renders figures according to user preferences registered in H2_preset. This design allows seamless switching between stage-level and flow-level representations</w:t>
      </w:r>
      <w:r w:rsidR="00D72C06">
        <w:rPr>
          <w:lang w:val="en-US"/>
        </w:rPr>
        <w:t xml:space="preserve"> or</w:t>
      </w:r>
      <w:r w:rsidR="002968C6">
        <w:rPr>
          <w:lang w:val="en-US"/>
        </w:rPr>
        <w:t xml:space="preserve"> </w:t>
      </w:r>
      <w:r w:rsidR="005E12F7">
        <w:rPr>
          <w:lang w:val="en-US"/>
        </w:rPr>
        <w:t xml:space="preserve">between different levels of details </w:t>
      </w:r>
      <w:r w:rsidRPr="00713121">
        <w:rPr>
          <w:lang w:val="en-US"/>
        </w:rPr>
        <w:t>without reconfiguring inputs, facilitating exploratory analysis and result communication.</w:t>
      </w:r>
    </w:p>
    <w:p w14:paraId="358CA80E" w14:textId="77777777" w:rsidR="00713121" w:rsidRDefault="00713121" w:rsidP="00713121">
      <w:pPr>
        <w:pStyle w:val="Titre3"/>
      </w:pPr>
      <w:r>
        <w:t>Scenario export and reproducibility</w:t>
      </w:r>
    </w:p>
    <w:p w14:paraId="7017F48E" w14:textId="015DBEC4" w:rsidR="00713121" w:rsidRPr="00713121" w:rsidRDefault="00713121" w:rsidP="00713121">
      <w:pPr>
        <w:pStyle w:val="NormalWeb"/>
        <w:jc w:val="both"/>
        <w:rPr>
          <w:lang w:val="en-US"/>
        </w:rPr>
      </w:pPr>
      <w:r w:rsidRPr="00713121">
        <w:rPr>
          <w:lang w:val="en-US"/>
        </w:rPr>
        <w:t>Complete scenarios—including inputs (FU, LCIA method, foreground parameters, preset identifiers) and outputs (aggregated impacts)—can be exported</w:t>
      </w:r>
      <w:r>
        <w:rPr>
          <w:lang w:val="en-US"/>
        </w:rPr>
        <w:t xml:space="preserve">. This is handled by </w:t>
      </w:r>
      <w:r w:rsidRPr="00713121">
        <w:rPr>
          <w:rStyle w:val="lev"/>
          <w:lang w:val="en-US"/>
        </w:rPr>
        <w:t>H2_export</w:t>
      </w:r>
      <w:r w:rsidRPr="00713121">
        <w:rPr>
          <w:lang w:val="en-US"/>
        </w:rPr>
        <w:t xml:space="preserve">. This </w:t>
      </w:r>
      <w:r>
        <w:rPr>
          <w:lang w:val="en-US"/>
        </w:rPr>
        <w:t>simplifies usability</w:t>
      </w:r>
      <w:r w:rsidRPr="00713121">
        <w:rPr>
          <w:lang w:val="en-US"/>
        </w:rPr>
        <w:t xml:space="preserve">, external review, and downstream comparison across scenarios. </w:t>
      </w:r>
    </w:p>
    <w:p w14:paraId="32A971FB" w14:textId="620DD2C3" w:rsidR="00E73C86" w:rsidRDefault="00E73C86">
      <w:pPr>
        <w:rPr>
          <w:rFonts w:asciiTheme="majorHAnsi" w:eastAsiaTheme="majorEastAsia" w:hAnsiTheme="majorHAnsi" w:cstheme="majorBidi"/>
          <w:b/>
          <w:bCs/>
          <w:color w:val="365F91" w:themeColor="accent1" w:themeShade="BF"/>
          <w:sz w:val="28"/>
          <w:szCs w:val="28"/>
        </w:rPr>
      </w:pPr>
      <w:r>
        <w:br w:type="page"/>
      </w:r>
    </w:p>
    <w:p w14:paraId="7007E429" w14:textId="79C8FE7D" w:rsidR="00C14C04" w:rsidRDefault="00E73C86">
      <w:pPr>
        <w:pStyle w:val="Titre1"/>
      </w:pPr>
      <w:r w:rsidRPr="00AD0623">
        <w:rPr>
          <w:noProof/>
        </w:rPr>
        <w:lastRenderedPageBreak/>
        <w:drawing>
          <wp:anchor distT="0" distB="0" distL="114300" distR="114300" simplePos="0" relativeHeight="251658245" behindDoc="0" locked="0" layoutInCell="1" allowOverlap="1" wp14:anchorId="2ED7FC85" wp14:editId="2EFF3E94">
            <wp:simplePos x="0" y="0"/>
            <wp:positionH relativeFrom="column">
              <wp:posOffset>0</wp:posOffset>
            </wp:positionH>
            <wp:positionV relativeFrom="paragraph">
              <wp:posOffset>265430</wp:posOffset>
            </wp:positionV>
            <wp:extent cx="5486400" cy="3403600"/>
            <wp:effectExtent l="12700" t="12700" r="12700" b="12700"/>
            <wp:wrapTopAndBottom/>
            <wp:docPr id="5" name="Image 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diagramme, Police&#10;&#10;Description générée automatiquement"/>
                    <pic:cNvPicPr/>
                  </pic:nvPicPr>
                  <pic:blipFill>
                    <a:blip r:embed="rId35"/>
                    <a:stretch>
                      <a:fillRect/>
                    </a:stretch>
                  </pic:blipFill>
                  <pic:spPr>
                    <a:xfrm>
                      <a:off x="0" y="0"/>
                      <a:ext cx="5486400" cy="3403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C867EA8" w14:textId="02825707" w:rsidR="00D72C06" w:rsidRDefault="00D72C06" w:rsidP="00D72C06">
      <w:r>
        <w:t>Figure 3. HTWOL simplified architecture.</w:t>
      </w:r>
    </w:p>
    <w:p w14:paraId="17C98030" w14:textId="6CFA7C39" w:rsidR="006173BC" w:rsidRDefault="00F655DE">
      <w:pPr>
        <w:pStyle w:val="Titre1"/>
      </w:pPr>
      <w:r>
        <w:t>6</w:t>
      </w:r>
      <w:r w:rsidR="006C5580">
        <w:t>. Glossary</w:t>
      </w:r>
    </w:p>
    <w:p w14:paraId="05685DB6" w14:textId="77777777" w:rsidR="00214CAD" w:rsidRDefault="00214CAD">
      <w:bookmarkStart w:id="1" w:name="LCIA_method"/>
    </w:p>
    <w:p w14:paraId="35240A73" w14:textId="268440A5" w:rsidR="006173BC" w:rsidRPr="00D90802" w:rsidRDefault="006C5580">
      <w:pPr>
        <w:rPr>
          <w:b/>
          <w:bCs/>
          <w:u w:val="single"/>
        </w:rPr>
      </w:pPr>
      <w:r w:rsidRPr="00D90802">
        <w:rPr>
          <w:b/>
          <w:bCs/>
          <w:u w:val="single"/>
        </w:rPr>
        <w:t>LCIA method: Life Cycle Impact Assessment method.</w:t>
      </w:r>
      <w:bookmarkEnd w:id="1"/>
    </w:p>
    <w:p w14:paraId="42B1AA94" w14:textId="5F3B1AC8" w:rsidR="006173BC" w:rsidRDefault="006C5580">
      <w:bookmarkStart w:id="2" w:name="Climate_Change"/>
      <w:r w:rsidRPr="00EF40FC">
        <w:rPr>
          <w:b/>
          <w:bCs/>
        </w:rPr>
        <w:t>Climate Change</w:t>
      </w:r>
      <w:r>
        <w:t>: LCIA category focused on GHG emissions.</w:t>
      </w:r>
      <w:bookmarkEnd w:id="2"/>
    </w:p>
    <w:p w14:paraId="34E9D093" w14:textId="11262B8F" w:rsidR="006173BC" w:rsidRDefault="006C5580">
      <w:bookmarkStart w:id="3" w:name="IWplus_Footprint"/>
      <w:r w:rsidRPr="00EF40FC">
        <w:rPr>
          <w:b/>
          <w:bCs/>
        </w:rPr>
        <w:t>IW+ Footprint</w:t>
      </w:r>
      <w:r>
        <w:t xml:space="preserve">: </w:t>
      </w:r>
      <w:bookmarkEnd w:id="3"/>
      <w:r w:rsidR="00C51A3D" w:rsidRPr="00C51A3D">
        <w:t>the Footprint version of IW+ assesses five categories of impacts: the Carbon footprint (in kgCO2eq.), the Water Scarcity footprint (in m3 world-eq), the Fossil and Nuclear Energy Use (in MJ deprived), the Remaining Human Health (in DALY) and the Remaining Ecosystem Quality (in PDF.m2.yr). The category indicators rest of human health and rest of ecosystem quality are presented excluding the contributions of climate change indicators and water availability indicators.</w:t>
      </w:r>
    </w:p>
    <w:p w14:paraId="08F364F5" w14:textId="07FF809F" w:rsidR="006173BC" w:rsidRDefault="006C5580">
      <w:bookmarkStart w:id="4" w:name="IWplus_Expert"/>
      <w:r w:rsidRPr="00EF40FC">
        <w:rPr>
          <w:b/>
          <w:bCs/>
        </w:rPr>
        <w:t>IW+ Expert</w:t>
      </w:r>
      <w:r>
        <w:t xml:space="preserve">: </w:t>
      </w:r>
      <w:bookmarkEnd w:id="4"/>
      <w:r w:rsidR="00FC6AAC" w:rsidRPr="00FC6AAC">
        <w:t>Expert version of IW+ aggregates damage results into two Areas of Protection: Human Health (expressed in DALY) and Ecosystem Quality (expressed in PDF.m2.yr), with midpoint indicators feeding into these endpoints.</w:t>
      </w:r>
    </w:p>
    <w:p w14:paraId="1754D90B" w14:textId="269D9C6D" w:rsidR="00A7131F" w:rsidRPr="00A7131F" w:rsidRDefault="00A7131F">
      <w:pPr>
        <w:rPr>
          <w:b/>
          <w:bCs/>
          <w:u w:val="single"/>
        </w:rPr>
      </w:pPr>
      <w:r>
        <w:rPr>
          <w:b/>
          <w:bCs/>
          <w:u w:val="single"/>
        </w:rPr>
        <w:t>Pressure and Purity Required</w:t>
      </w:r>
    </w:p>
    <w:p w14:paraId="7C74BE67" w14:textId="70E9BFE7" w:rsidR="006173BC" w:rsidRDefault="00EF40FC">
      <w:r>
        <w:t xml:space="preserve">This concerns the pressure and purity required by the </w:t>
      </w:r>
      <w:r w:rsidRPr="00EF40FC">
        <w:rPr>
          <w:b/>
          <w:bCs/>
          <w:u w:val="single"/>
        </w:rPr>
        <w:t>end-use applications</w:t>
      </w:r>
      <w:r>
        <w:t xml:space="preserve">. The specific requirements for the storage, the distribution or for the fuel cell are automatically taken into account in the background datasets. </w:t>
      </w:r>
    </w:p>
    <w:p w14:paraId="30CCE0A4" w14:textId="287E14BB" w:rsidR="006173BC" w:rsidRDefault="006C5580">
      <w:bookmarkStart w:id="5" w:name="Grade_A"/>
      <w:r w:rsidRPr="00EF40FC">
        <w:rPr>
          <w:b/>
          <w:bCs/>
        </w:rPr>
        <w:lastRenderedPageBreak/>
        <w:t>Grade A</w:t>
      </w:r>
      <w:r>
        <w:t>: Purity grade A</w:t>
      </w:r>
      <w:bookmarkEnd w:id="5"/>
      <w:r w:rsidR="00F655DE">
        <w:t xml:space="preserve"> (i.e. 98% purity)</w:t>
      </w:r>
    </w:p>
    <w:p w14:paraId="3ED2AE2C" w14:textId="413A9309" w:rsidR="006173BC" w:rsidRDefault="006C5580">
      <w:bookmarkStart w:id="6" w:name="Grade_D"/>
      <w:r w:rsidRPr="00EF40FC">
        <w:rPr>
          <w:b/>
          <w:bCs/>
        </w:rPr>
        <w:t>Grade D</w:t>
      </w:r>
      <w:r>
        <w:t>: Purity grade D</w:t>
      </w:r>
      <w:r w:rsidR="00F655DE">
        <w:t xml:space="preserve"> (i.e. 99.97% purity)</w:t>
      </w:r>
      <w:r>
        <w:t>.</w:t>
      </w:r>
      <w:bookmarkEnd w:id="6"/>
    </w:p>
    <w:p w14:paraId="3370A979" w14:textId="49E0ED43" w:rsidR="006173BC" w:rsidRDefault="006C5580">
      <w:bookmarkStart w:id="7" w:name="UltraPure"/>
      <w:r w:rsidRPr="00EF40FC">
        <w:rPr>
          <w:b/>
          <w:bCs/>
        </w:rPr>
        <w:t>UltraPure</w:t>
      </w:r>
      <w:r>
        <w:t>: Ultra-high purity hydrogen</w:t>
      </w:r>
      <w:bookmarkEnd w:id="7"/>
      <w:r w:rsidR="00F655DE">
        <w:t xml:space="preserve"> (i.e. 99.999% purity).</w:t>
      </w:r>
    </w:p>
    <w:p w14:paraId="66203D3B" w14:textId="5EA99E53" w:rsidR="00C10086" w:rsidRPr="00C10086" w:rsidRDefault="00C10086">
      <w:pPr>
        <w:rPr>
          <w:b/>
          <w:bCs/>
          <w:u w:val="single"/>
        </w:rPr>
      </w:pPr>
      <w:r>
        <w:rPr>
          <w:b/>
          <w:bCs/>
          <w:u w:val="single"/>
        </w:rPr>
        <w:t>FC&amp;EL Technologies</w:t>
      </w:r>
      <w:r w:rsidRPr="00C10086">
        <w:rPr>
          <w:b/>
          <w:bCs/>
          <w:u w:val="single"/>
        </w:rPr>
        <w:t>:</w:t>
      </w:r>
    </w:p>
    <w:p w14:paraId="3085B914" w14:textId="571A98D3" w:rsidR="006173BC" w:rsidRDefault="006C5580">
      <w:bookmarkStart w:id="8" w:name="SOEL"/>
      <w:r w:rsidRPr="00346C0A">
        <w:rPr>
          <w:b/>
          <w:bCs/>
        </w:rPr>
        <w:t>SOEL</w:t>
      </w:r>
      <w:r>
        <w:t>: Solid Oxide Electrolyser</w:t>
      </w:r>
      <w:r w:rsidR="00F655DE">
        <w:t xml:space="preserve"> (high-temperature)</w:t>
      </w:r>
      <w:r>
        <w:t>.</w:t>
      </w:r>
      <w:bookmarkEnd w:id="8"/>
    </w:p>
    <w:p w14:paraId="151A074A" w14:textId="1EFB0EF1" w:rsidR="006173BC" w:rsidRDefault="006C5580">
      <w:bookmarkStart w:id="9" w:name="AEL"/>
      <w:r w:rsidRPr="00346C0A">
        <w:rPr>
          <w:b/>
          <w:bCs/>
        </w:rPr>
        <w:t>AEL</w:t>
      </w:r>
      <w:r>
        <w:t>: Alkaline Electrolyser</w:t>
      </w:r>
      <w:bookmarkEnd w:id="9"/>
      <w:r w:rsidR="00EF40FC">
        <w:t xml:space="preserve"> (low-temperature).</w:t>
      </w:r>
    </w:p>
    <w:p w14:paraId="22965F40" w14:textId="68B00DEB" w:rsidR="006173BC" w:rsidRDefault="006C5580">
      <w:bookmarkStart w:id="10" w:name="AEMEL"/>
      <w:r w:rsidRPr="00346C0A">
        <w:rPr>
          <w:b/>
          <w:bCs/>
        </w:rPr>
        <w:t>AEMEL:</w:t>
      </w:r>
      <w:r>
        <w:t xml:space="preserve"> Anion Exchange Membrane Electrolyser</w:t>
      </w:r>
      <w:bookmarkEnd w:id="10"/>
      <w:r w:rsidR="00EF40FC">
        <w:t xml:space="preserve"> (low-temperature).</w:t>
      </w:r>
    </w:p>
    <w:p w14:paraId="7DD0EB05" w14:textId="58627E4A" w:rsidR="006173BC" w:rsidRDefault="006C5580">
      <w:bookmarkStart w:id="11" w:name="PEMEL"/>
      <w:r w:rsidRPr="00346C0A">
        <w:rPr>
          <w:b/>
          <w:bCs/>
        </w:rPr>
        <w:t>PEMEL</w:t>
      </w:r>
      <w:r>
        <w:t>: Proton Exchange Membrane Electrolyser</w:t>
      </w:r>
      <w:bookmarkEnd w:id="11"/>
      <w:r w:rsidR="00EF40FC">
        <w:t xml:space="preserve"> (low-temperature).</w:t>
      </w:r>
    </w:p>
    <w:p w14:paraId="52D517AD" w14:textId="7F76C9E0" w:rsidR="006173BC" w:rsidRDefault="006C5580">
      <w:bookmarkStart w:id="12" w:name="SOFC"/>
      <w:r w:rsidRPr="00346C0A">
        <w:rPr>
          <w:b/>
          <w:bCs/>
        </w:rPr>
        <w:t>SOFC</w:t>
      </w:r>
      <w:r>
        <w:t>: Solid Oxide Fuel Cell</w:t>
      </w:r>
      <w:bookmarkEnd w:id="12"/>
      <w:r w:rsidR="00EF40FC">
        <w:t xml:space="preserve"> (high-temperature).</w:t>
      </w:r>
    </w:p>
    <w:p w14:paraId="53FA213C" w14:textId="279B9D89" w:rsidR="006173BC" w:rsidRDefault="006C5580">
      <w:bookmarkStart w:id="13" w:name="AFC"/>
      <w:r w:rsidRPr="00346C0A">
        <w:rPr>
          <w:b/>
          <w:bCs/>
        </w:rPr>
        <w:t>AFC</w:t>
      </w:r>
      <w:r>
        <w:t>: Alkaline Fuel Cell</w:t>
      </w:r>
      <w:bookmarkEnd w:id="13"/>
      <w:r w:rsidR="00EF40FC">
        <w:t xml:space="preserve"> (low-temperature).</w:t>
      </w:r>
    </w:p>
    <w:p w14:paraId="3DD9EF63" w14:textId="41F57A2F" w:rsidR="006173BC" w:rsidRDefault="006C5580">
      <w:bookmarkStart w:id="14" w:name="AEMFC"/>
      <w:r w:rsidRPr="00346C0A">
        <w:rPr>
          <w:b/>
          <w:bCs/>
        </w:rPr>
        <w:t>AEMFC</w:t>
      </w:r>
      <w:r>
        <w:t>: Anion Exchange Membrane Fuel Cell</w:t>
      </w:r>
      <w:bookmarkEnd w:id="14"/>
      <w:r w:rsidR="00EF40FC">
        <w:t xml:space="preserve"> (low-temperature).</w:t>
      </w:r>
    </w:p>
    <w:p w14:paraId="6CC174B7" w14:textId="523057B0" w:rsidR="006173BC" w:rsidRDefault="006C5580">
      <w:bookmarkStart w:id="15" w:name="PEMFC"/>
      <w:r w:rsidRPr="00346C0A">
        <w:rPr>
          <w:b/>
          <w:bCs/>
        </w:rPr>
        <w:t>PEMFC</w:t>
      </w:r>
      <w:r>
        <w:t>: Proton Exchange Membrane Fuel Cell</w:t>
      </w:r>
      <w:bookmarkEnd w:id="15"/>
      <w:r w:rsidR="00EF40FC">
        <w:t xml:space="preserve"> (low-temperature).</w:t>
      </w:r>
    </w:p>
    <w:p w14:paraId="66FEE0EF" w14:textId="0C8692D6" w:rsidR="00301B15" w:rsidRDefault="00301B15">
      <w:pPr>
        <w:rPr>
          <w:b/>
          <w:bCs/>
          <w:u w:val="single"/>
        </w:rPr>
      </w:pPr>
      <w:r>
        <w:rPr>
          <w:b/>
          <w:bCs/>
          <w:u w:val="single"/>
        </w:rPr>
        <w:t>Size</w:t>
      </w:r>
      <w:r w:rsidRPr="00C10086">
        <w:rPr>
          <w:b/>
          <w:bCs/>
          <w:u w:val="single"/>
        </w:rPr>
        <w:t>:</w:t>
      </w:r>
    </w:p>
    <w:p w14:paraId="3BF5756E" w14:textId="5881CFE5" w:rsidR="00301B15" w:rsidRDefault="00D70169">
      <w:r w:rsidRPr="00D70169">
        <w:rPr>
          <w:b/>
          <w:bCs/>
        </w:rPr>
        <w:t xml:space="preserve">Electrolyser Size: </w:t>
      </w:r>
      <w:r>
        <w:t>This corresponds to the maximum flowrate (kgH</w:t>
      </w:r>
      <w:r w:rsidRPr="00B72D32">
        <w:rPr>
          <w:vertAlign w:val="subscript"/>
        </w:rPr>
        <w:t>2</w:t>
      </w:r>
      <w:r>
        <w:t>/h) delivered by the electrolyser system.</w:t>
      </w:r>
    </w:p>
    <w:p w14:paraId="47C0F832" w14:textId="7EB400AC" w:rsidR="00B72D32" w:rsidRPr="00D70169" w:rsidRDefault="00B72D32">
      <w:r>
        <w:rPr>
          <w:b/>
          <w:bCs/>
        </w:rPr>
        <w:t>Fuel Cell</w:t>
      </w:r>
      <w:r w:rsidRPr="00D70169">
        <w:rPr>
          <w:b/>
          <w:bCs/>
        </w:rPr>
        <w:t xml:space="preserve"> Size: </w:t>
      </w:r>
      <w:r>
        <w:t>This corresponds to the maximum electrical power (kW) delivered by the fuel cell system.</w:t>
      </w:r>
    </w:p>
    <w:p w14:paraId="0AE75452" w14:textId="6A45A1EB" w:rsidR="00386047" w:rsidRPr="00C10086" w:rsidRDefault="00386047" w:rsidP="00386047">
      <w:pPr>
        <w:rPr>
          <w:b/>
          <w:bCs/>
          <w:u w:val="single"/>
        </w:rPr>
      </w:pPr>
      <w:bookmarkStart w:id="16" w:name="Daily"/>
      <w:r>
        <w:rPr>
          <w:b/>
          <w:bCs/>
          <w:u w:val="single"/>
        </w:rPr>
        <w:t>Storage and Distribution</w:t>
      </w:r>
      <w:r w:rsidRPr="00C10086">
        <w:rPr>
          <w:b/>
          <w:bCs/>
          <w:u w:val="single"/>
        </w:rPr>
        <w:t>:</w:t>
      </w:r>
    </w:p>
    <w:p w14:paraId="18EE49C6" w14:textId="62F7B944" w:rsidR="00FB2FC2" w:rsidRDefault="00386047">
      <w:r w:rsidRPr="00386047">
        <w:rPr>
          <w:b/>
          <w:bCs/>
        </w:rPr>
        <w:t>Centralized</w:t>
      </w:r>
      <w:r>
        <w:t xml:space="preserve">: </w:t>
      </w:r>
      <w:r w:rsidR="00FB2FC2" w:rsidRPr="00FB2FC2">
        <w:t>Hydrogen production is centralized when it is generated at a dedicated, large-scale facility that is geographically separate from end-use sites and supplies multiple off-takers. Centralized systems include a distinct distribution stage</w:t>
      </w:r>
      <w:r w:rsidR="00FB2FC2">
        <w:t xml:space="preserve"> (pipeline, shipper).</w:t>
      </w:r>
    </w:p>
    <w:p w14:paraId="5F7CD7E4" w14:textId="796DD98F" w:rsidR="005430B3" w:rsidRDefault="00EC5B4E">
      <w:r w:rsidRPr="00EC5B4E">
        <w:rPr>
          <w:b/>
          <w:bCs/>
        </w:rPr>
        <w:t>Geological storage</w:t>
      </w:r>
      <w:r w:rsidRPr="00EC5B4E">
        <w:t>. Geological storage denotes large-scale, subsurface hydrogen storage in suitable geologic formations—principally solution-mined salt caverns, but also (where feasible) depleted hydrocarbon reservoirs or deep aquifers.</w:t>
      </w:r>
      <w:r>
        <w:t xml:space="preserve"> This process is modeled for long-term storage. </w:t>
      </w:r>
    </w:p>
    <w:p w14:paraId="4F9958BC" w14:textId="22B8107F" w:rsidR="00A104B4" w:rsidRDefault="00A104B4">
      <w:r w:rsidRPr="00A104B4">
        <w:rPr>
          <w:b/>
          <w:bCs/>
        </w:rPr>
        <w:t>Buffer tank storage</w:t>
      </w:r>
      <w:r w:rsidRPr="00A104B4">
        <w:t>. Buffer tank storage refers to short-term, above-ground storage in engineered vessels used to smooth intra-day</w:t>
      </w:r>
      <w:r>
        <w:t xml:space="preserve"> or week</w:t>
      </w:r>
      <w:r w:rsidRPr="00A104B4">
        <w:t xml:space="preserve"> supply–demand fluctuations at production or end-use sites (e.g., electrolyser farms, refueling stations, industrial users).</w:t>
      </w:r>
    </w:p>
    <w:bookmarkEnd w:id="16"/>
    <w:p w14:paraId="20F54E11" w14:textId="767BBEEE" w:rsidR="00A104B4" w:rsidRPr="00C10086" w:rsidRDefault="00A104B4" w:rsidP="00A104B4">
      <w:pPr>
        <w:rPr>
          <w:b/>
          <w:bCs/>
          <w:u w:val="single"/>
        </w:rPr>
      </w:pPr>
      <w:r w:rsidRPr="00C10086">
        <w:rPr>
          <w:b/>
          <w:bCs/>
          <w:u w:val="single"/>
        </w:rPr>
        <w:t xml:space="preserve">Maturity of the </w:t>
      </w:r>
      <w:r>
        <w:rPr>
          <w:b/>
          <w:bCs/>
          <w:u w:val="single"/>
        </w:rPr>
        <w:t>technologies</w:t>
      </w:r>
      <w:r w:rsidRPr="00C10086">
        <w:rPr>
          <w:b/>
          <w:bCs/>
          <w:u w:val="single"/>
        </w:rPr>
        <w:t>:</w:t>
      </w:r>
    </w:p>
    <w:p w14:paraId="7DC09F8A" w14:textId="77777777" w:rsidR="00A104B4" w:rsidRDefault="00A104B4" w:rsidP="00A104B4">
      <w:bookmarkStart w:id="17" w:name="Commercialized"/>
      <w:r w:rsidRPr="00CB0220">
        <w:rPr>
          <w:b/>
          <w:bCs/>
        </w:rPr>
        <w:lastRenderedPageBreak/>
        <w:t>Operational</w:t>
      </w:r>
      <w:r>
        <w:t xml:space="preserve">: Performance of electrolysers or fuel cells that are commercialized at pilot or industrial scale </w:t>
      </w:r>
      <w:bookmarkEnd w:id="17"/>
      <w:r>
        <w:t>(TRL &gt; 7).</w:t>
      </w:r>
    </w:p>
    <w:p w14:paraId="61B56844" w14:textId="77777777" w:rsidR="00A104B4" w:rsidRDefault="00A104B4" w:rsidP="00A104B4">
      <w:bookmarkStart w:id="18" w:name="SoA"/>
      <w:r w:rsidRPr="00CB0220">
        <w:rPr>
          <w:b/>
          <w:bCs/>
        </w:rPr>
        <w:t>State-of-the-Art</w:t>
      </w:r>
      <w:r>
        <w:t>: State-of-the-art performance level</w:t>
      </w:r>
      <w:bookmarkEnd w:id="18"/>
      <w:r>
        <w:t xml:space="preserve"> reached in lab (TRL &lt; 7).</w:t>
      </w:r>
    </w:p>
    <w:p w14:paraId="076DF1B7" w14:textId="77777777" w:rsidR="00A104B4" w:rsidRDefault="00A104B4" w:rsidP="00A104B4">
      <w:bookmarkStart w:id="19" w:name="Target_2050"/>
      <w:r w:rsidRPr="00CB0220">
        <w:rPr>
          <w:b/>
          <w:bCs/>
        </w:rPr>
        <w:t>Target 2050</w:t>
      </w:r>
      <w:r>
        <w:t>: Long-term aspirational performance target for 2050.</w:t>
      </w:r>
      <w:bookmarkEnd w:id="19"/>
    </w:p>
    <w:p w14:paraId="292E11F7" w14:textId="77777777" w:rsidR="00BA06BF" w:rsidRDefault="00BA06BF"/>
    <w:p w14:paraId="2F28E48A" w14:textId="5FE931DD" w:rsidR="00BA06BF" w:rsidRPr="00BA06BF" w:rsidRDefault="00BA06BF">
      <w:pPr>
        <w:rPr>
          <w:b/>
          <w:bCs/>
          <w:u w:val="single"/>
        </w:rPr>
      </w:pPr>
      <w:bookmarkStart w:id="20" w:name="Renewable"/>
      <w:r>
        <w:rPr>
          <w:b/>
          <w:bCs/>
          <w:u w:val="single"/>
        </w:rPr>
        <w:t>E</w:t>
      </w:r>
      <w:r w:rsidR="001D2BCA">
        <w:rPr>
          <w:b/>
          <w:bCs/>
          <w:u w:val="single"/>
        </w:rPr>
        <w:t>lectricity</w:t>
      </w:r>
      <w:r>
        <w:rPr>
          <w:b/>
          <w:bCs/>
          <w:u w:val="single"/>
        </w:rPr>
        <w:t xml:space="preserve"> Mixes</w:t>
      </w:r>
      <w:r w:rsidRPr="00C10086">
        <w:rPr>
          <w:b/>
          <w:bCs/>
          <w:u w:val="single"/>
        </w:rPr>
        <w:t>:</w:t>
      </w:r>
    </w:p>
    <w:p w14:paraId="0654B3BC" w14:textId="5660DDB4" w:rsidR="006173BC" w:rsidRDefault="006C5580">
      <w:r w:rsidRPr="00BA06BF">
        <w:rPr>
          <w:b/>
          <w:bCs/>
        </w:rPr>
        <w:t>Renewable</w:t>
      </w:r>
      <w:r>
        <w:t>: Electricity from renewable sources</w:t>
      </w:r>
      <w:bookmarkEnd w:id="20"/>
      <w:r w:rsidR="00BA06BF">
        <w:t xml:space="preserve"> (the mix considered in the pre-set configuration is:  75% wind, 7% PV, 18% hydro)</w:t>
      </w:r>
    </w:p>
    <w:p w14:paraId="7A7FE9C4" w14:textId="449AFB98" w:rsidR="006173BC" w:rsidRDefault="006C5580">
      <w:r w:rsidRPr="00BA06BF">
        <w:rPr>
          <w:b/>
          <w:bCs/>
        </w:rPr>
        <w:t>Nuclear</w:t>
      </w:r>
      <w:r>
        <w:t xml:space="preserve">: </w:t>
      </w:r>
      <w:r w:rsidR="00BA06BF">
        <w:t>Electricity from 100% nuclear source.</w:t>
      </w:r>
    </w:p>
    <w:p w14:paraId="1838066E" w14:textId="086190FE" w:rsidR="006173BC" w:rsidRDefault="001D2BCA">
      <w:bookmarkStart w:id="21" w:name="Grid"/>
      <w:r w:rsidRPr="001D2BCA">
        <w:rPr>
          <w:b/>
          <w:bCs/>
        </w:rPr>
        <w:t>Average Europe</w:t>
      </w:r>
      <w:r w:rsidR="006C5580">
        <w:t>: Grid average</w:t>
      </w:r>
      <w:bookmarkEnd w:id="21"/>
      <w:r w:rsidR="001203B3" w:rsidRPr="001203B3">
        <w:t xml:space="preserve"> EU-27 electricity mix</w:t>
      </w:r>
      <w:r w:rsidR="001203B3">
        <w:t xml:space="preserve"> (</w:t>
      </w:r>
      <w:r w:rsidR="003717CD">
        <w:t xml:space="preserve">with around 30% of fossil based electricity, making this mix </w:t>
      </w:r>
      <w:r w:rsidR="006E1FA8" w:rsidRPr="006E1FA8">
        <w:t>carbon-intensive</w:t>
      </w:r>
      <w:r w:rsidR="006E1FA8">
        <w:t>.</w:t>
      </w:r>
    </w:p>
    <w:p w14:paraId="3CC17B6A" w14:textId="23167E37" w:rsidR="001203B3" w:rsidRPr="001203B3" w:rsidRDefault="001203B3">
      <w:pPr>
        <w:rPr>
          <w:b/>
          <w:bCs/>
          <w:u w:val="single"/>
        </w:rPr>
      </w:pPr>
      <w:r>
        <w:rPr>
          <w:b/>
          <w:bCs/>
          <w:u w:val="single"/>
        </w:rPr>
        <w:t>Heat Mixes</w:t>
      </w:r>
      <w:r w:rsidRPr="00C10086">
        <w:rPr>
          <w:b/>
          <w:bCs/>
          <w:u w:val="single"/>
        </w:rPr>
        <w:t>:</w:t>
      </w:r>
    </w:p>
    <w:p w14:paraId="385B781D" w14:textId="71E20BF4" w:rsidR="006173BC" w:rsidRDefault="006C5580">
      <w:bookmarkStart w:id="22" w:name="100pct_elec"/>
      <w:r w:rsidRPr="007439F3">
        <w:rPr>
          <w:b/>
          <w:bCs/>
        </w:rPr>
        <w:t xml:space="preserve">100% </w:t>
      </w:r>
      <w:r w:rsidR="00CB0220">
        <w:rPr>
          <w:b/>
          <w:bCs/>
        </w:rPr>
        <w:t>Electrical Heat</w:t>
      </w:r>
      <w:r>
        <w:t>: Heat provided entirely by electricity</w:t>
      </w:r>
      <w:bookmarkEnd w:id="22"/>
      <w:r w:rsidR="007439F3">
        <w:t>, through electrical heater.</w:t>
      </w:r>
    </w:p>
    <w:p w14:paraId="281BB552" w14:textId="590B6482" w:rsidR="006173BC" w:rsidRDefault="006C5580">
      <w:bookmarkStart w:id="23" w:name="100pct_heat"/>
      <w:r w:rsidRPr="007439F3">
        <w:rPr>
          <w:b/>
          <w:bCs/>
        </w:rPr>
        <w:t xml:space="preserve">100% </w:t>
      </w:r>
      <w:r w:rsidR="00CB0220">
        <w:rPr>
          <w:b/>
          <w:bCs/>
        </w:rPr>
        <w:t>N</w:t>
      </w:r>
      <w:r w:rsidR="007439F3" w:rsidRPr="007439F3">
        <w:rPr>
          <w:b/>
          <w:bCs/>
        </w:rPr>
        <w:t>atural gas</w:t>
      </w:r>
      <w:r>
        <w:t xml:space="preserve">: Heat provided entirely by </w:t>
      </w:r>
      <w:r w:rsidR="007439F3">
        <w:t>natural gas, through a gas burner</w:t>
      </w:r>
      <w:r>
        <w:t>.</w:t>
      </w:r>
      <w:bookmarkEnd w:id="23"/>
    </w:p>
    <w:p w14:paraId="4A07DAE3" w14:textId="3BD839F5" w:rsidR="006173BC" w:rsidRDefault="007439F3">
      <w:bookmarkStart w:id="24" w:name="available_heat"/>
      <w:r w:rsidRPr="007439F3">
        <w:rPr>
          <w:b/>
          <w:bCs/>
        </w:rPr>
        <w:t>Fatal H</w:t>
      </w:r>
      <w:r w:rsidR="006C5580" w:rsidRPr="007439F3">
        <w:rPr>
          <w:b/>
          <w:bCs/>
        </w:rPr>
        <w:t>eat</w:t>
      </w:r>
      <w:r w:rsidR="006C5580">
        <w:t>: Use of available waste heat.</w:t>
      </w:r>
      <w:bookmarkEnd w:id="24"/>
    </w:p>
    <w:p w14:paraId="55FEEC81" w14:textId="239D68FF" w:rsidR="007C45F6" w:rsidRDefault="007C45F6" w:rsidP="004F04E3">
      <w:pPr>
        <w:jc w:val="both"/>
      </w:pPr>
      <w:r w:rsidRPr="007C45F6">
        <w:rPr>
          <w:b/>
          <w:bCs/>
        </w:rPr>
        <w:t>Heat Recovery</w:t>
      </w:r>
      <w:r>
        <w:t xml:space="preserve">: </w:t>
      </w:r>
      <w:r w:rsidR="004F04E3">
        <w:t>F</w:t>
      </w:r>
      <w:r w:rsidR="004F04E3" w:rsidRPr="004F04E3">
        <w:t>uel</w:t>
      </w:r>
      <w:r w:rsidR="004F04E3">
        <w:t xml:space="preserve"> </w:t>
      </w:r>
      <w:r w:rsidR="004F04E3" w:rsidRPr="004F04E3">
        <w:t xml:space="preserve">cell systems deliver useful low- to medium-temperature heat alongside electricity. When this heat is recovered and used (e.g., for space heating, DHW, or process heat), it must be treated as a co-product in the LCA. In our framework, three treatments are available: (i) </w:t>
      </w:r>
      <w:r w:rsidR="004F04E3" w:rsidRPr="004F04E3">
        <w:rPr>
          <w:b/>
          <w:bCs/>
          <w:u w:val="single"/>
        </w:rPr>
        <w:t>Energy-based allocation</w:t>
      </w:r>
      <w:r w:rsidR="004F04E3" w:rsidRPr="004F04E3">
        <w:t xml:space="preserve"> (</w:t>
      </w:r>
      <w:r w:rsidR="004F04E3">
        <w:t xml:space="preserve">only for </w:t>
      </w:r>
      <w:r w:rsidR="004F04E3" w:rsidRPr="004F04E3">
        <w:t>co-generation at 1 MJ FU), which partitions burdens by delivered energy (e.g., MJ heat vs. MJ electricity) and is automatically applied when the functional unit is defined as 1 MJ of co-generated output. (</w:t>
      </w:r>
      <w:r w:rsidR="004F04E3">
        <w:t>i</w:t>
      </w:r>
      <w:r w:rsidR="004F04E3" w:rsidRPr="004F04E3">
        <w:t xml:space="preserve">i) </w:t>
      </w:r>
      <w:r w:rsidR="004F04E3" w:rsidRPr="004F04E3">
        <w:rPr>
          <w:b/>
          <w:bCs/>
          <w:u w:val="single"/>
        </w:rPr>
        <w:t>Exergy-based allocation</w:t>
      </w:r>
      <w:r w:rsidR="004F04E3" w:rsidRPr="004F04E3">
        <w:t>, which partitions burdens between electricity and heat according to their exergy content (reflecting quality and usability); this typically assigns a larger share to electricity and a smaller share to low-grade heat. (iii) Exclusion from system boundaries, used when no practical heat recovery occurs on site or under a cut-off approach: the heat is not credited, and all burdens remain with the electrical product.</w:t>
      </w:r>
    </w:p>
    <w:p w14:paraId="3F41FE33" w14:textId="165279BC" w:rsidR="001808B7" w:rsidRPr="001808B7" w:rsidRDefault="001808B7" w:rsidP="001808B7">
      <w:pPr>
        <w:rPr>
          <w:b/>
          <w:bCs/>
          <w:u w:val="single"/>
        </w:rPr>
      </w:pPr>
      <w:r>
        <w:rPr>
          <w:b/>
          <w:bCs/>
          <w:u w:val="single"/>
        </w:rPr>
        <w:t>Alternative Technologies</w:t>
      </w:r>
      <w:r w:rsidRPr="00C10086">
        <w:rPr>
          <w:b/>
          <w:bCs/>
          <w:u w:val="single"/>
        </w:rPr>
        <w:t>:</w:t>
      </w:r>
    </w:p>
    <w:p w14:paraId="5CB55F2C" w14:textId="7A658C4B" w:rsidR="006173BC" w:rsidRDefault="006C5580">
      <w:bookmarkStart w:id="25" w:name="SMR"/>
      <w:r w:rsidRPr="001808B7">
        <w:rPr>
          <w:b/>
          <w:bCs/>
        </w:rPr>
        <w:t>SMR</w:t>
      </w:r>
      <w:r>
        <w:t>: Steam Methane Reforming</w:t>
      </w:r>
      <w:r w:rsidR="001808B7">
        <w:t xml:space="preserve"> (production of hydrogen from natural gas CH4)</w:t>
      </w:r>
      <w:r>
        <w:t>.</w:t>
      </w:r>
      <w:bookmarkEnd w:id="25"/>
    </w:p>
    <w:p w14:paraId="161ECA0C" w14:textId="792CB22D" w:rsidR="006173BC" w:rsidRDefault="006C5580">
      <w:bookmarkStart w:id="26" w:name="BEV"/>
      <w:r w:rsidRPr="001808B7">
        <w:rPr>
          <w:b/>
          <w:bCs/>
        </w:rPr>
        <w:t>BEV</w:t>
      </w:r>
      <w:r>
        <w:t>: Battery Electric Vehicle.</w:t>
      </w:r>
      <w:bookmarkEnd w:id="26"/>
    </w:p>
    <w:p w14:paraId="3639E236" w14:textId="4DC5006B" w:rsidR="006173BC" w:rsidRDefault="001808B7">
      <w:bookmarkStart w:id="27" w:name="ICEV"/>
      <w:r>
        <w:rPr>
          <w:b/>
          <w:bCs/>
        </w:rPr>
        <w:t>G</w:t>
      </w:r>
      <w:r w:rsidR="006C5580" w:rsidRPr="001808B7">
        <w:rPr>
          <w:b/>
          <w:bCs/>
        </w:rPr>
        <w:t>V</w:t>
      </w:r>
      <w:r w:rsidR="006C5580">
        <w:t xml:space="preserve">: </w:t>
      </w:r>
      <w:r>
        <w:t>Gasoline</w:t>
      </w:r>
      <w:r w:rsidR="006C5580">
        <w:t xml:space="preserve"> Vehicle.</w:t>
      </w:r>
      <w:bookmarkEnd w:id="27"/>
    </w:p>
    <w:p w14:paraId="65A7FFC4" w14:textId="4126B789" w:rsidR="006173BC" w:rsidRDefault="006C5580">
      <w:bookmarkStart w:id="28" w:name="Hydro"/>
      <w:r w:rsidRPr="001808B7">
        <w:rPr>
          <w:b/>
          <w:bCs/>
        </w:rPr>
        <w:t>Hydro</w:t>
      </w:r>
      <w:r>
        <w:t>: Hydroelectric storage.</w:t>
      </w:r>
      <w:bookmarkEnd w:id="28"/>
    </w:p>
    <w:p w14:paraId="790BED59" w14:textId="588E0A3D" w:rsidR="006173BC" w:rsidRDefault="006C5580">
      <w:bookmarkStart w:id="29" w:name="Battery"/>
      <w:r w:rsidRPr="001808B7">
        <w:rPr>
          <w:b/>
          <w:bCs/>
        </w:rPr>
        <w:lastRenderedPageBreak/>
        <w:t>Battery</w:t>
      </w:r>
      <w:r>
        <w:t>: Electrochemical battery storage</w:t>
      </w:r>
      <w:r w:rsidR="001808B7">
        <w:t xml:space="preserve"> (Lithium ion)</w:t>
      </w:r>
      <w:r>
        <w:t>.</w:t>
      </w:r>
      <w:bookmarkEnd w:id="29"/>
    </w:p>
    <w:p w14:paraId="599D65CB" w14:textId="14C7C215" w:rsidR="006173BC" w:rsidRDefault="006C5580">
      <w:bookmarkStart w:id="30" w:name="Combined_Cycle"/>
      <w:r w:rsidRPr="001808B7">
        <w:rPr>
          <w:b/>
          <w:bCs/>
        </w:rPr>
        <w:t>Combined Cycle</w:t>
      </w:r>
      <w:r>
        <w:t>: Combined Cycle Gas Turbine power plant.</w:t>
      </w:r>
      <w:bookmarkEnd w:id="30"/>
    </w:p>
    <w:p w14:paraId="0656FD55" w14:textId="438F980A" w:rsidR="006173BC" w:rsidRDefault="006C5580">
      <w:bookmarkStart w:id="31" w:name="Heat_Pump"/>
      <w:r w:rsidRPr="001808B7">
        <w:rPr>
          <w:b/>
          <w:bCs/>
        </w:rPr>
        <w:t>Heat Pump</w:t>
      </w:r>
      <w:r w:rsidR="001808B7" w:rsidRPr="001808B7">
        <w:rPr>
          <w:b/>
          <w:bCs/>
        </w:rPr>
        <w:t>+Electricity</w:t>
      </w:r>
      <w:r>
        <w:t xml:space="preserve">: </w:t>
      </w:r>
      <w:r w:rsidR="001808B7">
        <w:t xml:space="preserve">1MJ of domestical energy provided by </w:t>
      </w:r>
      <w:r>
        <w:t>Heat pump</w:t>
      </w:r>
      <w:r w:rsidR="001808B7">
        <w:t xml:space="preserve"> supplied by renewable electricity</w:t>
      </w:r>
      <w:r>
        <w:t xml:space="preserve"> </w:t>
      </w:r>
      <w:r w:rsidR="001808B7">
        <w:t>for heat (80%) and renewable electricity (20%)</w:t>
      </w:r>
      <w:r>
        <w:t>.</w:t>
      </w:r>
      <w:bookmarkEnd w:id="31"/>
    </w:p>
    <w:p w14:paraId="79B8483F" w14:textId="2BEC81F8" w:rsidR="001808B7" w:rsidRDefault="001808B7" w:rsidP="001808B7">
      <w:r>
        <w:rPr>
          <w:b/>
          <w:bCs/>
        </w:rPr>
        <w:t>Fuel</w:t>
      </w:r>
      <w:r w:rsidRPr="001808B7">
        <w:rPr>
          <w:b/>
          <w:bCs/>
        </w:rPr>
        <w:t>+Electricity</w:t>
      </w:r>
      <w:r>
        <w:t>: 1MJ of domestical energy provided by fuel boiler for heat (80%) and renewable electricity (20%).</w:t>
      </w:r>
    </w:p>
    <w:p w14:paraId="26842D8D" w14:textId="090625DC" w:rsidR="0083731E" w:rsidRDefault="0083731E" w:rsidP="0083731E">
      <w:r>
        <w:rPr>
          <w:b/>
          <w:bCs/>
        </w:rPr>
        <w:t>Wood</w:t>
      </w:r>
      <w:r w:rsidRPr="001808B7">
        <w:rPr>
          <w:b/>
          <w:bCs/>
        </w:rPr>
        <w:t>+Electricity</w:t>
      </w:r>
      <w:r>
        <w:t>: 1MJ of domestical energy provided by wood pellet burnt for heat (80%) and renewable electricity (20%).</w:t>
      </w:r>
    </w:p>
    <w:p w14:paraId="7587E710" w14:textId="2586FB97" w:rsidR="001808B7" w:rsidRDefault="0083731E">
      <w:pPr>
        <w:rPr>
          <w:b/>
          <w:bCs/>
          <w:u w:val="single"/>
        </w:rPr>
      </w:pPr>
      <w:r>
        <w:rPr>
          <w:b/>
          <w:bCs/>
          <w:u w:val="single"/>
        </w:rPr>
        <w:t>FC&amp;EL Technologies stack components</w:t>
      </w:r>
      <w:r w:rsidRPr="00C10086">
        <w:rPr>
          <w:b/>
          <w:bCs/>
          <w:u w:val="single"/>
        </w:rPr>
        <w:t>:</w:t>
      </w:r>
    </w:p>
    <w:p w14:paraId="2960FE0F" w14:textId="19E0A3B2" w:rsidR="00BE5470" w:rsidRPr="00BE5470" w:rsidRDefault="00BE5470" w:rsidP="00BE5470">
      <w:r w:rsidRPr="00BE5470">
        <w:rPr>
          <w:b/>
          <w:bCs/>
        </w:rPr>
        <w:t>Hydrogen electrode (fuel electrode</w:t>
      </w:r>
      <w:r>
        <w:rPr>
          <w:b/>
          <w:bCs/>
        </w:rPr>
        <w:t>/Negatrode</w:t>
      </w:r>
      <w:r w:rsidRPr="00BE5470">
        <w:rPr>
          <w:b/>
          <w:bCs/>
        </w:rPr>
        <w:t>)</w:t>
      </w:r>
      <w:r w:rsidRPr="00BE5470">
        <w:t>: The porous, electron‐conducting, catalytically active electrode on the reducing side where H₂ is oxidized to H₂O in fuel-cell mode or H₂O is reduced to H₂ in electrolysis mode.</w:t>
      </w:r>
    </w:p>
    <w:p w14:paraId="08FF50FB" w14:textId="59F4AD18" w:rsidR="00BE5470" w:rsidRPr="00BE5470" w:rsidRDefault="00BE5470" w:rsidP="00BE5470">
      <w:r w:rsidRPr="00BE5470">
        <w:rPr>
          <w:b/>
          <w:bCs/>
        </w:rPr>
        <w:t>Oxygen electrode (air electrode</w:t>
      </w:r>
      <w:r>
        <w:rPr>
          <w:b/>
          <w:bCs/>
        </w:rPr>
        <w:t>/positrode</w:t>
      </w:r>
      <w:r w:rsidRPr="00BE5470">
        <w:rPr>
          <w:b/>
          <w:bCs/>
        </w:rPr>
        <w:t>)</w:t>
      </w:r>
      <w:r w:rsidRPr="00BE5470">
        <w:t>: The mixed/ionic–electronic conducting electrode on the oxidizing side where O₂ is reduced to O²⁻ in fuel-cell mode or O²⁻ is oxidized to O₂ in electrolysis mode.</w:t>
      </w:r>
    </w:p>
    <w:p w14:paraId="45D26442" w14:textId="38E7FE1B" w:rsidR="00BE5470" w:rsidRPr="00BE5470" w:rsidRDefault="00BE5470" w:rsidP="00BE5470">
      <w:r w:rsidRPr="00BE5470">
        <w:rPr>
          <w:b/>
          <w:bCs/>
        </w:rPr>
        <w:t>Barrier layer (SO)</w:t>
      </w:r>
      <w:r w:rsidRPr="00BE5470">
        <w:t>: A thin, dense interlayer  between electrolyte and oxygen electrode that suppresses interdiffusion and parasitic reactions, preserving conductivity and long-term stability.</w:t>
      </w:r>
    </w:p>
    <w:p w14:paraId="335CFEDC" w14:textId="6669AE34" w:rsidR="00BE5470" w:rsidRPr="00BE5470" w:rsidRDefault="00BE5470" w:rsidP="00BE5470">
      <w:r w:rsidRPr="00BE5470">
        <w:rPr>
          <w:b/>
          <w:bCs/>
        </w:rPr>
        <w:t>Contact layer (SO)</w:t>
      </w:r>
      <w:r w:rsidRPr="00BE5470">
        <w:t>: A porous, conductive interlayer that improves electrical contact, accommodates thermal/chemical mismatches, and spreads current between the electrode and current collector without impeding gas transport.</w:t>
      </w:r>
    </w:p>
    <w:p w14:paraId="631610A5" w14:textId="6D192E35" w:rsidR="002B5B95" w:rsidRPr="002B5B95" w:rsidRDefault="002B5B95" w:rsidP="002B5B95">
      <w:r w:rsidRPr="002B5B95">
        <w:rPr>
          <w:b/>
          <w:bCs/>
        </w:rPr>
        <w:t>Membrane</w:t>
      </w:r>
      <w:r w:rsidRPr="002B5B95">
        <w:t>: Ion-conductive separator that allows selective transport of protons/oxygen ions while electrically isolating anode and cathode to prevent short-circuiting.</w:t>
      </w:r>
    </w:p>
    <w:p w14:paraId="60898246" w14:textId="50367957" w:rsidR="002B5B95" w:rsidRPr="002B5B95" w:rsidRDefault="002B5B95" w:rsidP="002B5B95">
      <w:r w:rsidRPr="002B5B95">
        <w:rPr>
          <w:b/>
          <w:bCs/>
        </w:rPr>
        <w:t>Bipolar plate</w:t>
      </w:r>
      <w:r w:rsidRPr="002B5B95">
        <w:t>: Rigid plate with flow fields and channels that distribute gases/liquids, collect current, provide heat management, and mechanically stack cells.</w:t>
      </w:r>
    </w:p>
    <w:p w14:paraId="1657ACB2" w14:textId="7A0E8EBA" w:rsidR="002B5B95" w:rsidRPr="002B5B95" w:rsidRDefault="002B5B95" w:rsidP="002B5B95">
      <w:r w:rsidRPr="002B5B95">
        <w:rPr>
          <w:b/>
          <w:bCs/>
        </w:rPr>
        <w:t>End plate</w:t>
      </w:r>
      <w:r w:rsidRPr="002B5B95">
        <w:t>: Structural plate at each stack end that applies and maintains uniform compression, ensures sealing, and interfaces the stack to external manifolds.</w:t>
      </w:r>
    </w:p>
    <w:p w14:paraId="3C88E668" w14:textId="1B866FEE" w:rsidR="002B5B95" w:rsidRPr="002B5B95" w:rsidRDefault="002B5B95" w:rsidP="002B5B95">
      <w:r w:rsidRPr="002B5B95">
        <w:rPr>
          <w:b/>
          <w:bCs/>
        </w:rPr>
        <w:t>Frame</w:t>
      </w:r>
      <w:r w:rsidRPr="002B5B95">
        <w:t>: Mechanical support that aligns cells and components, defines flow manifolds, and helps manage sealing and compression loads.</w:t>
      </w:r>
    </w:p>
    <w:p w14:paraId="6AFBF108" w14:textId="3F2361DC" w:rsidR="002B5B95" w:rsidRPr="002B5B95" w:rsidRDefault="002B5B95" w:rsidP="002B5B95">
      <w:r w:rsidRPr="002B5B95">
        <w:rPr>
          <w:b/>
          <w:bCs/>
        </w:rPr>
        <w:t>Current collector</w:t>
      </w:r>
      <w:r>
        <w:rPr>
          <w:b/>
          <w:bCs/>
        </w:rPr>
        <w:t xml:space="preserve">: </w:t>
      </w:r>
      <w:r w:rsidRPr="002B5B95">
        <w:t>Conductive interface</w:t>
      </w:r>
      <w:r>
        <w:t xml:space="preserve"> in copper</w:t>
      </w:r>
      <w:r w:rsidRPr="002B5B95">
        <w:t xml:space="preserve"> that transfers electrons between electrodes and external circuitry while minimizing contact resistance.</w:t>
      </w:r>
    </w:p>
    <w:p w14:paraId="5E5AA429" w14:textId="4B6E07A4" w:rsidR="002B5B95" w:rsidRDefault="002B5B95" w:rsidP="002B5B95">
      <w:r w:rsidRPr="002B5B95">
        <w:rPr>
          <w:b/>
          <w:bCs/>
        </w:rPr>
        <w:t>Sealant</w:t>
      </w:r>
      <w:r w:rsidRPr="002B5B95">
        <w:t>: Gaskets or potting materials that prevent cross-leaks and external leaks of gases/liquids and maintain isolation between compartments.</w:t>
      </w:r>
    </w:p>
    <w:p w14:paraId="62449594" w14:textId="1DA15BD8" w:rsidR="000C59F1" w:rsidRPr="002B5B95" w:rsidRDefault="00B74D32" w:rsidP="002B5B95">
      <w:r>
        <w:rPr>
          <w:b/>
          <w:bCs/>
        </w:rPr>
        <w:lastRenderedPageBreak/>
        <w:t>Additive</w:t>
      </w:r>
      <w:r w:rsidR="000C59F1">
        <w:rPr>
          <w:b/>
          <w:bCs/>
        </w:rPr>
        <w:t>:</w:t>
      </w:r>
      <w:r w:rsidR="000C59F1" w:rsidRPr="000C59F1">
        <w:t xml:space="preserve"> A</w:t>
      </w:r>
      <w:r w:rsidR="000C59F1">
        <w:t>n</w:t>
      </w:r>
      <w:r w:rsidR="000C59F1" w:rsidRPr="000C59F1">
        <w:t xml:space="preserve"> applied thin layer on a substrate or component to impart specific functions</w:t>
      </w:r>
      <w:r w:rsidR="000C59F1">
        <w:t>.</w:t>
      </w:r>
      <w:r>
        <w:t xml:space="preserve"> </w:t>
      </w:r>
    </w:p>
    <w:p w14:paraId="6B9CCEC4" w14:textId="2A40F492" w:rsidR="0083731E" w:rsidRPr="002B5B95" w:rsidRDefault="0083731E" w:rsidP="002B5B95">
      <w:pPr>
        <w:rPr>
          <w:b/>
          <w:bCs/>
          <w:u w:val="single"/>
          <w:lang w:val="fr-FR"/>
        </w:rPr>
      </w:pPr>
      <w:r w:rsidRPr="002B5B95">
        <w:rPr>
          <w:b/>
          <w:bCs/>
          <w:u w:val="single"/>
          <w:lang w:val="fr-FR"/>
        </w:rPr>
        <w:t xml:space="preserve">FC&amp;EL Technologies BoP </w:t>
      </w:r>
      <w:r w:rsidR="00AD45BF" w:rsidRPr="002B5B95">
        <w:rPr>
          <w:b/>
          <w:bCs/>
          <w:u w:val="single"/>
          <w:lang w:val="fr-FR"/>
        </w:rPr>
        <w:t>components :</w:t>
      </w:r>
    </w:p>
    <w:p w14:paraId="7224EED1" w14:textId="7DD21938" w:rsidR="003B0D01" w:rsidRPr="003B0D01" w:rsidRDefault="003B0D01" w:rsidP="003B0D01">
      <w:r w:rsidRPr="003B0D01">
        <w:rPr>
          <w:b/>
          <w:bCs/>
        </w:rPr>
        <w:t>Compressor</w:t>
      </w:r>
      <w:r>
        <w:rPr>
          <w:b/>
          <w:bCs/>
        </w:rPr>
        <w:t>:</w:t>
      </w:r>
      <w:r w:rsidRPr="003B0D01">
        <w:rPr>
          <w:b/>
          <w:bCs/>
        </w:rPr>
        <w:t xml:space="preserve"> </w:t>
      </w:r>
      <w:r w:rsidRPr="003B0D01">
        <w:t>Device that raises reactant or product gas pressure/flow to meet stack operating conditions and improve mass transfer.</w:t>
      </w:r>
    </w:p>
    <w:p w14:paraId="0DEAB087" w14:textId="09C688DF" w:rsidR="003B0D01" w:rsidRPr="003B0D01" w:rsidRDefault="003B0D01" w:rsidP="003B0D01">
      <w:r w:rsidRPr="003B0D01">
        <w:rPr>
          <w:b/>
          <w:bCs/>
        </w:rPr>
        <w:t xml:space="preserve">Heat exchanger </w:t>
      </w:r>
      <w:r>
        <w:rPr>
          <w:b/>
          <w:bCs/>
        </w:rPr>
        <w:t>(</w:t>
      </w:r>
      <w:r w:rsidRPr="003B0D01">
        <w:rPr>
          <w:b/>
          <w:bCs/>
        </w:rPr>
        <w:t>HEX</w:t>
      </w:r>
      <w:r>
        <w:rPr>
          <w:b/>
          <w:bCs/>
        </w:rPr>
        <w:t>)</w:t>
      </w:r>
      <w:r w:rsidRPr="003B0D01">
        <w:t>: Unit that removes or recovers heat from process streams to maintain stack temperature and thermal balance.</w:t>
      </w:r>
    </w:p>
    <w:p w14:paraId="7F82F465" w14:textId="207D7961" w:rsidR="003B0D01" w:rsidRPr="003B0D01" w:rsidRDefault="003B0D01" w:rsidP="003B0D01">
      <w:r w:rsidRPr="003B0D01">
        <w:rPr>
          <w:b/>
          <w:bCs/>
        </w:rPr>
        <w:t>Chiller</w:t>
      </w:r>
      <w:r w:rsidRPr="003B0D01">
        <w:t>: Active cooling system that provides low-temperature heat rejection when ambient cooling or HEX alone is insufficient.</w:t>
      </w:r>
    </w:p>
    <w:p w14:paraId="5DE6C039" w14:textId="31ED6542" w:rsidR="003B0D01" w:rsidRPr="003B0D01" w:rsidRDefault="003B0D01" w:rsidP="003B0D01">
      <w:r w:rsidRPr="003B0D01">
        <w:rPr>
          <w:b/>
          <w:bCs/>
        </w:rPr>
        <w:t>Rectifier</w:t>
      </w:r>
      <w:r>
        <w:rPr>
          <w:b/>
          <w:bCs/>
        </w:rPr>
        <w:t>/Inverter</w:t>
      </w:r>
      <w:r w:rsidRPr="003B0D01">
        <w:t xml:space="preserve">: Power electronics that convert AC grid power to regulated DC suitable for the </w:t>
      </w:r>
      <w:r>
        <w:t>electrolyser, and vis-versa for fuel cell</w:t>
      </w:r>
    </w:p>
    <w:p w14:paraId="78693C85" w14:textId="218F5AD6" w:rsidR="003B0D01" w:rsidRPr="003B0D01" w:rsidRDefault="003B0D01" w:rsidP="003B0D01">
      <w:r w:rsidRPr="003B0D01">
        <w:rPr>
          <w:b/>
          <w:bCs/>
        </w:rPr>
        <w:t>Separator</w:t>
      </w:r>
      <w:r w:rsidRPr="003B0D01">
        <w:t>: Vessel that separates phases or species (e.g., gas–liquid or H₂/O₂) to ensure product purity and safe operation.</w:t>
      </w:r>
    </w:p>
    <w:p w14:paraId="7843B725" w14:textId="49BF2DD1" w:rsidR="003B0D01" w:rsidRPr="003B0D01" w:rsidRDefault="003B0D01" w:rsidP="003B0D01">
      <w:r w:rsidRPr="003B0D01">
        <w:rPr>
          <w:b/>
          <w:bCs/>
        </w:rPr>
        <w:t>Pump</w:t>
      </w:r>
      <w:r w:rsidRPr="003B0D01">
        <w:t>: Mechanical device that circulates liquids (coolant, water, electrolyte) through the system at the required flow and pressure.</w:t>
      </w:r>
    </w:p>
    <w:p w14:paraId="58D5F7F5" w14:textId="2555D71D" w:rsidR="003B0D01" w:rsidRPr="003B0D01" w:rsidRDefault="003B0D01" w:rsidP="003B0D01">
      <w:r w:rsidRPr="003B0D01">
        <w:rPr>
          <w:b/>
          <w:bCs/>
        </w:rPr>
        <w:t>Piping</w:t>
      </w:r>
      <w:r w:rsidRPr="003B0D01">
        <w:t>: Network of tubes, fittings, and valves that conveys gases and liquids between components while meeting pressure and compatibility requirements.</w:t>
      </w:r>
    </w:p>
    <w:p w14:paraId="2396530A" w14:textId="69F1EFAF" w:rsidR="003B0D01" w:rsidRPr="003B0D01" w:rsidRDefault="003B0D01" w:rsidP="003B0D01">
      <w:r w:rsidRPr="003B0D01">
        <w:rPr>
          <w:b/>
          <w:bCs/>
        </w:rPr>
        <w:t>Instrumentation</w:t>
      </w:r>
      <w:r w:rsidRPr="003B0D01">
        <w:t>: Sensors and controls (pressure, temperature, flow, humidity, gas purity) that monitor and regulate system operation.</w:t>
      </w:r>
    </w:p>
    <w:p w14:paraId="58FC62B9" w14:textId="43DC7D52" w:rsidR="003B0D01" w:rsidRPr="003B0D01" w:rsidRDefault="003B0D01" w:rsidP="003B0D01">
      <w:r w:rsidRPr="003B0D01">
        <w:rPr>
          <w:b/>
          <w:bCs/>
        </w:rPr>
        <w:t>Tank</w:t>
      </w:r>
      <w:r w:rsidRPr="003B0D01">
        <w:t xml:space="preserve">: Storage vessel </w:t>
      </w:r>
      <w:r w:rsidR="00BE5470">
        <w:t>(</w:t>
      </w:r>
      <w:r w:rsidRPr="003B0D01">
        <w:t xml:space="preserve">for </w:t>
      </w:r>
      <w:r>
        <w:t>FCEV</w:t>
      </w:r>
      <w:r w:rsidR="00BE5470">
        <w:t>)</w:t>
      </w:r>
      <w:r w:rsidRPr="003B0D01">
        <w:t>.</w:t>
      </w:r>
    </w:p>
    <w:p w14:paraId="656446F8" w14:textId="451061A8" w:rsidR="003B0D01" w:rsidRPr="003B0D01" w:rsidRDefault="003B0D01" w:rsidP="003B0D01">
      <w:r w:rsidRPr="003B0D01">
        <w:rPr>
          <w:b/>
          <w:bCs/>
        </w:rPr>
        <w:t>Container</w:t>
      </w:r>
      <w:r w:rsidR="00BE5470">
        <w:rPr>
          <w:b/>
          <w:bCs/>
        </w:rPr>
        <w:t xml:space="preserve"> and Infrastructure</w:t>
      </w:r>
      <w:r w:rsidRPr="003B0D01">
        <w:t>: Enclosure or skid that houses and integrates stack and BoP equipment, providing structural support, safety zoning, and environmental protection.</w:t>
      </w:r>
    </w:p>
    <w:p w14:paraId="33AF7430" w14:textId="3933D951" w:rsidR="0083731E" w:rsidRPr="0083731E" w:rsidRDefault="0083731E">
      <w:pPr>
        <w:rPr>
          <w:b/>
          <w:bCs/>
          <w:u w:val="single"/>
        </w:rPr>
      </w:pPr>
      <w:r w:rsidRPr="0083731E">
        <w:rPr>
          <w:b/>
          <w:bCs/>
          <w:u w:val="single"/>
        </w:rPr>
        <w:t>FC&amp;EL Technologies key parameters:</w:t>
      </w:r>
    </w:p>
    <w:p w14:paraId="079A4A19" w14:textId="0800A563" w:rsidR="00261E32" w:rsidRPr="00261E32" w:rsidRDefault="00261E32" w:rsidP="00261E32">
      <w:r w:rsidRPr="00261E32">
        <w:rPr>
          <w:b/>
          <w:bCs/>
        </w:rPr>
        <w:t>Active Surface</w:t>
      </w:r>
      <w:r w:rsidRPr="00261E32">
        <w:t xml:space="preserve">: Electrochemically active cell area, where the exchanges </w:t>
      </w:r>
      <w:r>
        <w:t>actually occur</w:t>
      </w:r>
      <w:r w:rsidRPr="00261E32">
        <w:t xml:space="preserve"> (</w:t>
      </w:r>
      <w:r>
        <w:t xml:space="preserve">in </w:t>
      </w:r>
      <w:r w:rsidRPr="00261E32">
        <w:t>m</w:t>
      </w:r>
      <w:r w:rsidR="00053F7B" w:rsidRPr="00053F7B">
        <w:rPr>
          <w:vertAlign w:val="superscript"/>
        </w:rPr>
        <w:t>2</w:t>
      </w:r>
      <w:r w:rsidRPr="00261E32">
        <w:t>).</w:t>
      </w:r>
    </w:p>
    <w:p w14:paraId="4519560E" w14:textId="51C6DB73" w:rsidR="00261E32" w:rsidRPr="00261E32" w:rsidRDefault="00261E32" w:rsidP="00261E32">
      <w:r w:rsidRPr="00261E32">
        <w:rPr>
          <w:b/>
          <w:bCs/>
        </w:rPr>
        <w:t>Cells per Stack</w:t>
      </w:r>
      <w:r w:rsidRPr="00261E32">
        <w:t>: Count of individual cells assembled in one stack</w:t>
      </w:r>
      <w:r>
        <w:t xml:space="preserve"> (in items per stack)</w:t>
      </w:r>
      <w:r w:rsidRPr="00261E32">
        <w:t>.</w:t>
      </w:r>
    </w:p>
    <w:p w14:paraId="78074108" w14:textId="52B61F9B" w:rsidR="00261E32" w:rsidRPr="00261E32" w:rsidRDefault="00261E32" w:rsidP="00261E32">
      <w:r w:rsidRPr="00261E32">
        <w:rPr>
          <w:b/>
          <w:bCs/>
        </w:rPr>
        <w:t>Degradation Rate</w:t>
      </w:r>
      <w:r w:rsidRPr="00261E32">
        <w:t xml:space="preserve">: </w:t>
      </w:r>
      <w:r>
        <w:t>L</w:t>
      </w:r>
      <w:r w:rsidRPr="00261E32">
        <w:t xml:space="preserve">oss of stack performance </w:t>
      </w:r>
      <w:r>
        <w:t>(</w:t>
      </w:r>
      <w:r w:rsidRPr="00261E32">
        <w:t>in %</w:t>
      </w:r>
      <w:r>
        <w:t xml:space="preserve"> per h)</w:t>
      </w:r>
      <w:r w:rsidRPr="00261E32">
        <w:t>.</w:t>
      </w:r>
    </w:p>
    <w:p w14:paraId="4956C9F7" w14:textId="58361BEC" w:rsidR="00261E32" w:rsidRPr="00261E32" w:rsidRDefault="00261E32" w:rsidP="00261E32">
      <w:r w:rsidRPr="00261E32">
        <w:rPr>
          <w:b/>
          <w:bCs/>
        </w:rPr>
        <w:t>Maximal Degradation</w:t>
      </w:r>
      <w:r w:rsidRPr="00261E32">
        <w:t>: Upper limit of allowable cumulative performance loss</w:t>
      </w:r>
      <w:r>
        <w:t xml:space="preserve"> (</w:t>
      </w:r>
      <w:r w:rsidRPr="00261E32">
        <w:t>in %</w:t>
      </w:r>
      <w:r>
        <w:t>)</w:t>
      </w:r>
      <w:r w:rsidRPr="00261E32">
        <w:t>.</w:t>
      </w:r>
    </w:p>
    <w:p w14:paraId="218EDE87" w14:textId="250B93D5" w:rsidR="00261E32" w:rsidRPr="00261E32" w:rsidRDefault="00261E32" w:rsidP="00261E32">
      <w:r w:rsidRPr="00261E32">
        <w:rPr>
          <w:b/>
          <w:bCs/>
        </w:rPr>
        <w:t>Recycling Rate</w:t>
      </w:r>
      <w:r w:rsidRPr="00261E32">
        <w:t>: Share of a metal mass recovered at end-of-life (</w:t>
      </w:r>
      <w:r>
        <w:t xml:space="preserve">accounted with a </w:t>
      </w:r>
      <w:r w:rsidRPr="00261E32">
        <w:t xml:space="preserve">cut-off approach) </w:t>
      </w:r>
      <w:r>
        <w:t>(</w:t>
      </w:r>
      <w:r w:rsidRPr="00261E32">
        <w:t>in %</w:t>
      </w:r>
      <w:r>
        <w:t>)</w:t>
      </w:r>
      <w:r w:rsidRPr="00261E32">
        <w:t>.</w:t>
      </w:r>
    </w:p>
    <w:p w14:paraId="00FB93B3" w14:textId="1D3F76C3" w:rsidR="00261E32" w:rsidRPr="00261E32" w:rsidRDefault="00261E32" w:rsidP="00261E32">
      <w:r w:rsidRPr="00261E32">
        <w:rPr>
          <w:b/>
          <w:bCs/>
        </w:rPr>
        <w:t>Thickness of Layer</w:t>
      </w:r>
      <w:r w:rsidRPr="00261E32">
        <w:t>: Physical thickness of the specified layer (</w:t>
      </w:r>
      <w:r>
        <w:t xml:space="preserve">in </w:t>
      </w:r>
      <w:r w:rsidRPr="00261E32">
        <w:t>µm).</w:t>
      </w:r>
    </w:p>
    <w:p w14:paraId="4E5DE569" w14:textId="128BF202" w:rsidR="00261E32" w:rsidRPr="00261E32" w:rsidRDefault="00261E32" w:rsidP="00261E32">
      <w:r w:rsidRPr="00261E32">
        <w:rPr>
          <w:b/>
          <w:bCs/>
        </w:rPr>
        <w:lastRenderedPageBreak/>
        <w:t>Ratio Surface</w:t>
      </w:r>
      <w:r w:rsidRPr="00261E32">
        <w:t xml:space="preserve">: </w:t>
      </w:r>
      <w:r w:rsidR="00AC7C69" w:rsidRPr="00AC7C69">
        <w:t>Dimensionless geometry factor defined as</w:t>
      </w:r>
      <w:r w:rsidR="00AC7C69">
        <w:t xml:space="preserve"> the ratio between the e</w:t>
      </w:r>
      <w:r w:rsidRPr="00261E32">
        <w:t>lement surface divided by active cell area (dimensionless)</w:t>
      </w:r>
      <w:r w:rsidR="00AC7C69">
        <w:t>. For instance, if a bipolar plate as a surface of 1.2cm2 while the cell active area is 1cm2, the ratio surface of the bipolar plate is equal to 1.2.</w:t>
      </w:r>
    </w:p>
    <w:p w14:paraId="0336CD82" w14:textId="77B24F0D" w:rsidR="00261E32" w:rsidRPr="00261E32" w:rsidRDefault="00261E32" w:rsidP="00261E32">
      <w:r w:rsidRPr="00261E32">
        <w:rPr>
          <w:b/>
          <w:bCs/>
        </w:rPr>
        <w:t xml:space="preserve">Load of a </w:t>
      </w:r>
      <w:r w:rsidR="00053F7B">
        <w:rPr>
          <w:b/>
          <w:bCs/>
        </w:rPr>
        <w:t>material in a component</w:t>
      </w:r>
      <w:r w:rsidRPr="00261E32">
        <w:t xml:space="preserve">: </w:t>
      </w:r>
      <w:r w:rsidR="00AC7C69">
        <w:t>M</w:t>
      </w:r>
      <w:r w:rsidRPr="00261E32">
        <w:t xml:space="preserve">ass loading of the </w:t>
      </w:r>
      <w:r w:rsidR="00053F7B">
        <w:t>material</w:t>
      </w:r>
      <w:r w:rsidRPr="00261E32">
        <w:t xml:space="preserve"> (</w:t>
      </w:r>
      <w:r w:rsidR="00AC7C69">
        <w:t>in</w:t>
      </w:r>
      <w:r w:rsidRPr="00261E32">
        <w:t xml:space="preserve"> mg</w:t>
      </w:r>
      <w:r w:rsidR="004A4220">
        <w:t>/</w:t>
      </w:r>
      <w:r w:rsidRPr="00261E32">
        <w:t>cm</w:t>
      </w:r>
      <w:r w:rsidR="00053F7B" w:rsidRPr="00053F7B">
        <w:rPr>
          <w:vertAlign w:val="superscript"/>
        </w:rPr>
        <w:t>2</w:t>
      </w:r>
      <w:r w:rsidR="00053F7B">
        <w:t xml:space="preserve"> of active cell area</w:t>
      </w:r>
      <w:r w:rsidRPr="00261E32">
        <w:t>).</w:t>
      </w:r>
    </w:p>
    <w:p w14:paraId="6876A36E" w14:textId="2CEC6B2F" w:rsidR="00261E32" w:rsidRPr="00261E32" w:rsidRDefault="00261E32" w:rsidP="00261E32">
      <w:r w:rsidRPr="00261E32">
        <w:rPr>
          <w:b/>
          <w:bCs/>
        </w:rPr>
        <w:t>Lifetime BoP</w:t>
      </w:r>
      <w:r w:rsidRPr="00261E32">
        <w:t>: Design service life of balance-of-plant components (</w:t>
      </w:r>
      <w:r w:rsidR="00053F7B">
        <w:t xml:space="preserve">in </w:t>
      </w:r>
      <w:r w:rsidRPr="00261E32">
        <w:t>hours).</w:t>
      </w:r>
    </w:p>
    <w:p w14:paraId="2A689D70" w14:textId="6E351F3C" w:rsidR="00261E32" w:rsidRPr="00261E32" w:rsidRDefault="00261E32" w:rsidP="00261E32">
      <w:r w:rsidRPr="00261E32">
        <w:rPr>
          <w:b/>
          <w:bCs/>
        </w:rPr>
        <w:t>Size of BoP Components</w:t>
      </w:r>
      <w:r w:rsidRPr="00261E32">
        <w:t>: Capacity</w:t>
      </w:r>
      <w:r w:rsidR="00053F7B">
        <w:t xml:space="preserve"> of the component (</w:t>
      </w:r>
      <w:r w:rsidR="004A4220">
        <w:t>the metrics depends on the component)</w:t>
      </w:r>
      <w:r w:rsidRPr="00261E32">
        <w:t xml:space="preserve"> normalized to H₂ flow (e.g., kW per kg H</w:t>
      </w:r>
      <w:r w:rsidR="00053F7B" w:rsidRPr="00053F7B">
        <w:rPr>
          <w:vertAlign w:val="subscript"/>
        </w:rPr>
        <w:t>2</w:t>
      </w:r>
      <w:r w:rsidR="00053F7B">
        <w:t>/h</w:t>
      </w:r>
      <w:r w:rsidRPr="00261E32">
        <w:t xml:space="preserve"> for a compressor; m</w:t>
      </w:r>
      <w:r w:rsidR="00053F7B" w:rsidRPr="00053F7B">
        <w:rPr>
          <w:vertAlign w:val="superscript"/>
        </w:rPr>
        <w:t>2</w:t>
      </w:r>
      <w:r w:rsidRPr="00261E32">
        <w:t xml:space="preserve"> </w:t>
      </w:r>
      <w:r w:rsidR="00053F7B" w:rsidRPr="00261E32">
        <w:t>per kg H</w:t>
      </w:r>
      <w:r w:rsidR="00053F7B" w:rsidRPr="00053F7B">
        <w:rPr>
          <w:vertAlign w:val="subscript"/>
        </w:rPr>
        <w:t>2</w:t>
      </w:r>
      <w:r w:rsidR="00053F7B">
        <w:t>/h</w:t>
      </w:r>
      <w:r w:rsidR="00053F7B" w:rsidRPr="00261E32">
        <w:t xml:space="preserve"> </w:t>
      </w:r>
      <w:r w:rsidRPr="00261E32">
        <w:t>for a HEX).</w:t>
      </w:r>
    </w:p>
    <w:p w14:paraId="0A6CA071" w14:textId="48B1C6CE" w:rsidR="00261E32" w:rsidRPr="00261E32" w:rsidRDefault="00261E32" w:rsidP="00261E32">
      <w:r w:rsidRPr="00261E32">
        <w:rPr>
          <w:b/>
          <w:bCs/>
        </w:rPr>
        <w:t>BoL Voltage</w:t>
      </w:r>
      <w:r w:rsidRPr="00261E32">
        <w:t>: Beginning-of-life operating voltage under stated conditions (</w:t>
      </w:r>
      <w:r w:rsidR="004A4220">
        <w:t xml:space="preserve">in </w:t>
      </w:r>
      <w:r w:rsidRPr="00261E32">
        <w:t>V).</w:t>
      </w:r>
    </w:p>
    <w:p w14:paraId="0453BEDC" w14:textId="34FFA179" w:rsidR="00261E32" w:rsidRPr="00261E32" w:rsidRDefault="00261E32" w:rsidP="00261E32">
      <w:r w:rsidRPr="00261E32">
        <w:rPr>
          <w:b/>
          <w:bCs/>
        </w:rPr>
        <w:t>Current Density</w:t>
      </w:r>
      <w:r w:rsidRPr="00261E32">
        <w:t>: Operating current per active area (</w:t>
      </w:r>
      <w:r w:rsidR="004A4220">
        <w:t xml:space="preserve">in </w:t>
      </w:r>
      <w:r w:rsidRPr="00261E32">
        <w:t>A</w:t>
      </w:r>
      <w:r w:rsidR="004A4220">
        <w:t>/</w:t>
      </w:r>
      <w:r w:rsidRPr="00261E32">
        <w:t>m</w:t>
      </w:r>
      <w:r w:rsidR="004A4220" w:rsidRPr="004A4220">
        <w:rPr>
          <w:vertAlign w:val="superscript"/>
        </w:rPr>
        <w:t>2</w:t>
      </w:r>
      <w:r w:rsidRPr="00261E32">
        <w:t>).</w:t>
      </w:r>
    </w:p>
    <w:p w14:paraId="1BCDAD0E" w14:textId="1FA211F4" w:rsidR="00261E32" w:rsidRPr="00261E32" w:rsidRDefault="00261E32" w:rsidP="00261E32">
      <w:r w:rsidRPr="00261E32">
        <w:rPr>
          <w:b/>
          <w:bCs/>
        </w:rPr>
        <w:t>Water Demand</w:t>
      </w:r>
      <w:r w:rsidRPr="00261E32">
        <w:t xml:space="preserve">: Water required per kg H₂ </w:t>
      </w:r>
      <w:r w:rsidR="004A4220">
        <w:t>(</w:t>
      </w:r>
      <w:r w:rsidRPr="00261E32">
        <w:t xml:space="preserve">produced or consumed), </w:t>
      </w:r>
      <w:r w:rsidR="004A4220">
        <w:t>(in kg H</w:t>
      </w:r>
      <w:r w:rsidR="004A4220" w:rsidRPr="004A4220">
        <w:rPr>
          <w:vertAlign w:val="subscript"/>
        </w:rPr>
        <w:t>2</w:t>
      </w:r>
      <w:r w:rsidR="004A4220">
        <w:t>O/</w:t>
      </w:r>
      <w:r w:rsidR="004A4220" w:rsidRPr="00261E32">
        <w:t>kg H</w:t>
      </w:r>
      <w:r w:rsidR="004A4220" w:rsidRPr="004A4220">
        <w:rPr>
          <w:vertAlign w:val="subscript"/>
        </w:rPr>
        <w:t>2</w:t>
      </w:r>
      <w:r w:rsidR="004A4220">
        <w:t>)</w:t>
      </w:r>
    </w:p>
    <w:p w14:paraId="3C74AF3A" w14:textId="2010A79E" w:rsidR="00261E32" w:rsidRPr="00261E32" w:rsidRDefault="00261E32" w:rsidP="00261E32">
      <w:r w:rsidRPr="00261E32">
        <w:rPr>
          <w:b/>
          <w:bCs/>
        </w:rPr>
        <w:t>KOH Demand</w:t>
      </w:r>
      <w:r w:rsidRPr="00261E32">
        <w:t>: Potassium hydroxide consumed per kg H₂</w:t>
      </w:r>
      <w:r w:rsidR="004A4220">
        <w:t xml:space="preserve"> (</w:t>
      </w:r>
      <w:r w:rsidR="004A4220" w:rsidRPr="00261E32">
        <w:t xml:space="preserve">produced or consumed), </w:t>
      </w:r>
      <w:r w:rsidRPr="00261E32">
        <w:t xml:space="preserve"> </w:t>
      </w:r>
      <w:r w:rsidR="004A4220">
        <w:t>(in kg KOH/</w:t>
      </w:r>
      <w:r w:rsidR="004A4220" w:rsidRPr="00261E32">
        <w:t>kg H</w:t>
      </w:r>
      <w:r w:rsidR="004A4220" w:rsidRPr="004A4220">
        <w:rPr>
          <w:vertAlign w:val="subscript"/>
        </w:rPr>
        <w:t>2</w:t>
      </w:r>
      <w:r w:rsidR="004A4220">
        <w:t>)</w:t>
      </w:r>
    </w:p>
    <w:p w14:paraId="6373264D" w14:textId="63A1E3C7" w:rsidR="00261E32" w:rsidRPr="00261E32" w:rsidRDefault="00261E32" w:rsidP="00261E32">
      <w:r w:rsidRPr="00261E32">
        <w:rPr>
          <w:b/>
          <w:bCs/>
        </w:rPr>
        <w:t>H₂ Leakage</w:t>
      </w:r>
      <w:r w:rsidR="004A4220">
        <w:rPr>
          <w:b/>
          <w:bCs/>
        </w:rPr>
        <w:t xml:space="preserve"> rate</w:t>
      </w:r>
      <w:r w:rsidRPr="00261E32">
        <w:t xml:space="preserve">: </w:t>
      </w:r>
      <w:r w:rsidR="004A4220">
        <w:t>Rate of hydrogen that is lost and</w:t>
      </w:r>
      <w:r w:rsidR="00CB0220">
        <w:t xml:space="preserve"> emitted</w:t>
      </w:r>
      <w:r w:rsidR="004A4220">
        <w:t xml:space="preserve"> into the environment (</w:t>
      </w:r>
      <w:r w:rsidR="00CB0220">
        <w:t xml:space="preserve">ventilation or </w:t>
      </w:r>
      <w:r w:rsidR="005A14CF">
        <w:t>leak</w:t>
      </w:r>
      <w:r w:rsidR="00CB0220">
        <w:t>)</w:t>
      </w:r>
      <w:r w:rsidR="004A4220">
        <w:t xml:space="preserve"> </w:t>
      </w:r>
      <w:r w:rsidRPr="00261E32">
        <w:t xml:space="preserve">per kg H₂ processed, </w:t>
      </w:r>
      <w:r w:rsidR="004A4220">
        <w:t>(in %).</w:t>
      </w:r>
    </w:p>
    <w:p w14:paraId="539136D5" w14:textId="389DEDFD" w:rsidR="00261E32" w:rsidRPr="00261E32" w:rsidRDefault="00261E32" w:rsidP="00261E32">
      <w:r w:rsidRPr="00261E32">
        <w:rPr>
          <w:b/>
          <w:bCs/>
        </w:rPr>
        <w:t>Heat Demand (EL)</w:t>
      </w:r>
      <w:r w:rsidRPr="00261E32">
        <w:t>: External heat required by the electrolyser per kg H₂ produced (</w:t>
      </w:r>
      <w:r w:rsidR="004A4220">
        <w:t>kWh/</w:t>
      </w:r>
      <w:r w:rsidRPr="00261E32">
        <w:t>kg H</w:t>
      </w:r>
      <w:r w:rsidR="004A4220" w:rsidRPr="004A4220">
        <w:rPr>
          <w:vertAlign w:val="subscript"/>
        </w:rPr>
        <w:t>2</w:t>
      </w:r>
      <w:r w:rsidRPr="00261E32">
        <w:t>).</w:t>
      </w:r>
    </w:p>
    <w:p w14:paraId="04F16193" w14:textId="1DBFE25F" w:rsidR="00261E32" w:rsidRPr="00261E32" w:rsidRDefault="00261E32" w:rsidP="00261E32">
      <w:r w:rsidRPr="00261E32">
        <w:rPr>
          <w:b/>
          <w:bCs/>
        </w:rPr>
        <w:t>Heat Recoverable (FC)</w:t>
      </w:r>
      <w:r w:rsidRPr="00261E32">
        <w:t>: Useful heat available from the fuel cell per kg H₂ consumed (</w:t>
      </w:r>
      <w:r w:rsidR="004A4220">
        <w:t>kWh/</w:t>
      </w:r>
      <w:r w:rsidR="004A4220" w:rsidRPr="00261E32">
        <w:t>kg H</w:t>
      </w:r>
      <w:r w:rsidR="004A4220" w:rsidRPr="004A4220">
        <w:rPr>
          <w:vertAlign w:val="subscript"/>
        </w:rPr>
        <w:t>2</w:t>
      </w:r>
      <w:r w:rsidRPr="00261E32">
        <w:t>).</w:t>
      </w:r>
    </w:p>
    <w:p w14:paraId="3B38EFDD" w14:textId="3E358DE5" w:rsidR="00261E32" w:rsidRPr="00261E32" w:rsidRDefault="00261E32" w:rsidP="00261E32">
      <w:r w:rsidRPr="00261E32">
        <w:rPr>
          <w:b/>
          <w:bCs/>
        </w:rPr>
        <w:t>Fuel Utilization (FC)</w:t>
      </w:r>
      <w:r w:rsidRPr="00261E32">
        <w:t xml:space="preserve">: </w:t>
      </w:r>
      <w:r w:rsidR="00CB0220">
        <w:t>Rate</w:t>
      </w:r>
      <w:r w:rsidRPr="00261E32">
        <w:t xml:space="preserve"> of incoming hydrogen actually reacted in the stack (dimensionless).</w:t>
      </w:r>
    </w:p>
    <w:p w14:paraId="47635917" w14:textId="7187F3A1" w:rsidR="006173BC" w:rsidRDefault="006173BC" w:rsidP="00261E32"/>
    <w:sectPr w:rsidR="006173B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Inter">
    <w:altName w:val="Calibri"/>
    <w:panose1 w:val="020B0604020202020204"/>
    <w:charset w:val="00"/>
    <w:family w:val="auto"/>
    <w:pitch w:val="variable"/>
    <w:sig w:usb0="E00002FF" w:usb1="1200A1FF" w:usb2="00000001" w:usb3="00000000" w:csb0="0000019F" w:csb1="00000000"/>
  </w:font>
  <w:font w:name="Cormorant Medium">
    <w:altName w:val="Calibri"/>
    <w:panose1 w:val="020B0604020202020204"/>
    <w:charset w:val="00"/>
    <w:family w:val="auto"/>
    <w:pitch w:val="variable"/>
    <w:sig w:usb0="20000207" w:usb1="00000001"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2854671"/>
    <w:multiLevelType w:val="multilevel"/>
    <w:tmpl w:val="4A58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A9090E"/>
    <w:multiLevelType w:val="multilevel"/>
    <w:tmpl w:val="2674B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92721C"/>
    <w:multiLevelType w:val="multilevel"/>
    <w:tmpl w:val="B6B60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794D47"/>
    <w:multiLevelType w:val="multilevel"/>
    <w:tmpl w:val="A942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2CF1"/>
    <w:rsid w:val="0003128F"/>
    <w:rsid w:val="00034616"/>
    <w:rsid w:val="00051615"/>
    <w:rsid w:val="00053F7B"/>
    <w:rsid w:val="0006063C"/>
    <w:rsid w:val="0006E247"/>
    <w:rsid w:val="00083AE2"/>
    <w:rsid w:val="000A1718"/>
    <w:rsid w:val="000A5839"/>
    <w:rsid w:val="000C59F1"/>
    <w:rsid w:val="000C5EB9"/>
    <w:rsid w:val="000D78B7"/>
    <w:rsid w:val="00117A4E"/>
    <w:rsid w:val="001203B3"/>
    <w:rsid w:val="0015074B"/>
    <w:rsid w:val="00163B8A"/>
    <w:rsid w:val="001808B7"/>
    <w:rsid w:val="001A7624"/>
    <w:rsid w:val="001D2BCA"/>
    <w:rsid w:val="001D647A"/>
    <w:rsid w:val="00214CAD"/>
    <w:rsid w:val="00243E46"/>
    <w:rsid w:val="00261E32"/>
    <w:rsid w:val="0029639D"/>
    <w:rsid w:val="002968C6"/>
    <w:rsid w:val="002B49BE"/>
    <w:rsid w:val="002B5B95"/>
    <w:rsid w:val="002E2A53"/>
    <w:rsid w:val="002E7DB5"/>
    <w:rsid w:val="00301B15"/>
    <w:rsid w:val="0031043F"/>
    <w:rsid w:val="00326F90"/>
    <w:rsid w:val="00346C0A"/>
    <w:rsid w:val="00364305"/>
    <w:rsid w:val="003700A2"/>
    <w:rsid w:val="003717CD"/>
    <w:rsid w:val="00386047"/>
    <w:rsid w:val="003A4E9A"/>
    <w:rsid w:val="003B0D01"/>
    <w:rsid w:val="003C02F7"/>
    <w:rsid w:val="003D297F"/>
    <w:rsid w:val="003D3333"/>
    <w:rsid w:val="003E29A3"/>
    <w:rsid w:val="004006B2"/>
    <w:rsid w:val="00407B2B"/>
    <w:rsid w:val="00410401"/>
    <w:rsid w:val="00417E59"/>
    <w:rsid w:val="00455A5A"/>
    <w:rsid w:val="00466E17"/>
    <w:rsid w:val="00486489"/>
    <w:rsid w:val="004876B9"/>
    <w:rsid w:val="004A4220"/>
    <w:rsid w:val="004B6897"/>
    <w:rsid w:val="004E1CC0"/>
    <w:rsid w:val="004E4BBB"/>
    <w:rsid w:val="004F04E3"/>
    <w:rsid w:val="004F2F2F"/>
    <w:rsid w:val="00500AB6"/>
    <w:rsid w:val="005058F6"/>
    <w:rsid w:val="005102EA"/>
    <w:rsid w:val="005423FA"/>
    <w:rsid w:val="005430B3"/>
    <w:rsid w:val="00562D09"/>
    <w:rsid w:val="00587BB2"/>
    <w:rsid w:val="00597B3E"/>
    <w:rsid w:val="005A14CF"/>
    <w:rsid w:val="005C334F"/>
    <w:rsid w:val="005E12F7"/>
    <w:rsid w:val="005E4B2B"/>
    <w:rsid w:val="005F362C"/>
    <w:rsid w:val="006173BC"/>
    <w:rsid w:val="0061788C"/>
    <w:rsid w:val="00672AB3"/>
    <w:rsid w:val="00685F65"/>
    <w:rsid w:val="0069205B"/>
    <w:rsid w:val="006A77B8"/>
    <w:rsid w:val="006C37F1"/>
    <w:rsid w:val="006C5580"/>
    <w:rsid w:val="006E1FA8"/>
    <w:rsid w:val="00707638"/>
    <w:rsid w:val="00713121"/>
    <w:rsid w:val="00715698"/>
    <w:rsid w:val="00727AE7"/>
    <w:rsid w:val="007439F3"/>
    <w:rsid w:val="007609A7"/>
    <w:rsid w:val="007962C7"/>
    <w:rsid w:val="007A7300"/>
    <w:rsid w:val="007C45F6"/>
    <w:rsid w:val="007C5645"/>
    <w:rsid w:val="007D5715"/>
    <w:rsid w:val="00801906"/>
    <w:rsid w:val="0083376F"/>
    <w:rsid w:val="0083731E"/>
    <w:rsid w:val="00845A05"/>
    <w:rsid w:val="008E4D9B"/>
    <w:rsid w:val="00900FD7"/>
    <w:rsid w:val="0091500B"/>
    <w:rsid w:val="00935BA4"/>
    <w:rsid w:val="00997F46"/>
    <w:rsid w:val="009A2E2C"/>
    <w:rsid w:val="009C7438"/>
    <w:rsid w:val="00A060F2"/>
    <w:rsid w:val="00A104B4"/>
    <w:rsid w:val="00A7131F"/>
    <w:rsid w:val="00AA1D8D"/>
    <w:rsid w:val="00AC1CCE"/>
    <w:rsid w:val="00AC59CA"/>
    <w:rsid w:val="00AC7C69"/>
    <w:rsid w:val="00AD0623"/>
    <w:rsid w:val="00AD45BF"/>
    <w:rsid w:val="00AE14BC"/>
    <w:rsid w:val="00AE5891"/>
    <w:rsid w:val="00B01438"/>
    <w:rsid w:val="00B0531D"/>
    <w:rsid w:val="00B06F59"/>
    <w:rsid w:val="00B47730"/>
    <w:rsid w:val="00B531E7"/>
    <w:rsid w:val="00B6647B"/>
    <w:rsid w:val="00B72D32"/>
    <w:rsid w:val="00B72D61"/>
    <w:rsid w:val="00B74D32"/>
    <w:rsid w:val="00BA0128"/>
    <w:rsid w:val="00BA06BF"/>
    <w:rsid w:val="00BD1DB3"/>
    <w:rsid w:val="00BD3B49"/>
    <w:rsid w:val="00BE5470"/>
    <w:rsid w:val="00BF222B"/>
    <w:rsid w:val="00C10086"/>
    <w:rsid w:val="00C14C04"/>
    <w:rsid w:val="00C249BA"/>
    <w:rsid w:val="00C3275A"/>
    <w:rsid w:val="00C51A3D"/>
    <w:rsid w:val="00C80606"/>
    <w:rsid w:val="00CA0224"/>
    <w:rsid w:val="00CB0220"/>
    <w:rsid w:val="00CB0664"/>
    <w:rsid w:val="00CD51A5"/>
    <w:rsid w:val="00CF1890"/>
    <w:rsid w:val="00D41E73"/>
    <w:rsid w:val="00D47972"/>
    <w:rsid w:val="00D70169"/>
    <w:rsid w:val="00D72C06"/>
    <w:rsid w:val="00D90802"/>
    <w:rsid w:val="00DA0355"/>
    <w:rsid w:val="00E109F0"/>
    <w:rsid w:val="00E73C86"/>
    <w:rsid w:val="00E80DCE"/>
    <w:rsid w:val="00E81161"/>
    <w:rsid w:val="00EA2C7B"/>
    <w:rsid w:val="00EA457E"/>
    <w:rsid w:val="00EA4B7B"/>
    <w:rsid w:val="00EC4A34"/>
    <w:rsid w:val="00EC5B4E"/>
    <w:rsid w:val="00EE54D6"/>
    <w:rsid w:val="00EE7406"/>
    <w:rsid w:val="00EE7F5F"/>
    <w:rsid w:val="00EF40FC"/>
    <w:rsid w:val="00F00A73"/>
    <w:rsid w:val="00F2740A"/>
    <w:rsid w:val="00F30368"/>
    <w:rsid w:val="00F53AAB"/>
    <w:rsid w:val="00F55BA4"/>
    <w:rsid w:val="00F655DE"/>
    <w:rsid w:val="00F967CF"/>
    <w:rsid w:val="00FA45E4"/>
    <w:rsid w:val="00FB2FC2"/>
    <w:rsid w:val="00FC693F"/>
    <w:rsid w:val="00FC6AAC"/>
    <w:rsid w:val="00FF4E26"/>
    <w:rsid w:val="2FF2B2CA"/>
    <w:rsid w:val="6CDFA782"/>
    <w:rsid w:val="6DF504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7C9E2B"/>
  <w14:defaultImageDpi w14:val="300"/>
  <w15:docId w15:val="{291A6209-3BFB-5943-945D-30A7D9CFB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Lienhypertexte">
    <w:name w:val="Hyperlink"/>
    <w:basedOn w:val="Policepardfaut"/>
    <w:uiPriority w:val="99"/>
    <w:unhideWhenUsed/>
    <w:rsid w:val="00EE54D6"/>
    <w:rPr>
      <w:color w:val="0000FF" w:themeColor="hyperlink"/>
      <w:u w:val="single"/>
    </w:rPr>
  </w:style>
  <w:style w:type="character" w:styleId="Mentionnonrsolue">
    <w:name w:val="Unresolved Mention"/>
    <w:basedOn w:val="Policepardfaut"/>
    <w:uiPriority w:val="99"/>
    <w:semiHidden/>
    <w:unhideWhenUsed/>
    <w:rsid w:val="00EE54D6"/>
    <w:rPr>
      <w:color w:val="605E5C"/>
      <w:shd w:val="clear" w:color="auto" w:fill="E1DFDD"/>
    </w:rPr>
  </w:style>
  <w:style w:type="paragraph" w:styleId="Commentaire">
    <w:name w:val="annotation text"/>
    <w:basedOn w:val="Normal"/>
    <w:link w:val="CommentaireCar"/>
    <w:uiPriority w:val="99"/>
    <w:semiHidden/>
    <w:unhideWhenUsed/>
    <w:rsid w:val="00417E59"/>
    <w:pPr>
      <w:spacing w:line="240" w:lineRule="auto"/>
    </w:pPr>
    <w:rPr>
      <w:sz w:val="20"/>
      <w:szCs w:val="20"/>
    </w:rPr>
  </w:style>
  <w:style w:type="character" w:customStyle="1" w:styleId="CommentaireCar">
    <w:name w:val="Commentaire Car"/>
    <w:basedOn w:val="Policepardfaut"/>
    <w:link w:val="Commentaire"/>
    <w:uiPriority w:val="99"/>
    <w:semiHidden/>
    <w:rsid w:val="00417E59"/>
    <w:rPr>
      <w:sz w:val="20"/>
      <w:szCs w:val="20"/>
    </w:rPr>
  </w:style>
  <w:style w:type="character" w:styleId="Marquedecommentaire">
    <w:name w:val="annotation reference"/>
    <w:basedOn w:val="Policepardfaut"/>
    <w:uiPriority w:val="99"/>
    <w:semiHidden/>
    <w:unhideWhenUsed/>
    <w:rsid w:val="00417E59"/>
    <w:rPr>
      <w:sz w:val="16"/>
      <w:szCs w:val="16"/>
    </w:rPr>
  </w:style>
  <w:style w:type="paragraph" w:customStyle="1" w:styleId="PSEFigureAndCaption">
    <w:name w:val="PSE_FigureAndCaption"/>
    <w:basedOn w:val="Normal"/>
    <w:qFormat/>
    <w:rsid w:val="00C14C04"/>
    <w:pPr>
      <w:widowControl w:val="0"/>
      <w:tabs>
        <w:tab w:val="left" w:pos="425"/>
      </w:tabs>
      <w:autoSpaceDE w:val="0"/>
      <w:autoSpaceDN w:val="0"/>
      <w:adjustRightInd w:val="0"/>
      <w:spacing w:before="240" w:after="240" w:line="264" w:lineRule="auto"/>
      <w:contextualSpacing/>
      <w:jc w:val="both"/>
    </w:pPr>
    <w:rPr>
      <w:rFonts w:ascii="Inter" w:eastAsiaTheme="minorHAnsi" w:hAnsi="Inter" w:cs="Cormorant Medium"/>
      <w:noProof/>
      <w:color w:val="000000"/>
      <w:sz w:val="18"/>
      <w:szCs w:val="20"/>
      <w:lang w:val="en-CA"/>
      <w14:numForm w14:val="lining"/>
    </w:rPr>
  </w:style>
  <w:style w:type="paragraph" w:styleId="NormalWeb">
    <w:name w:val="Normal (Web)"/>
    <w:basedOn w:val="Normal"/>
    <w:uiPriority w:val="99"/>
    <w:semiHidden/>
    <w:unhideWhenUsed/>
    <w:rsid w:val="00713121"/>
    <w:pPr>
      <w:spacing w:before="100" w:beforeAutospacing="1" w:after="100" w:afterAutospacing="1" w:line="240" w:lineRule="auto"/>
    </w:pPr>
    <w:rPr>
      <w:rFonts w:ascii="Times New Roman" w:eastAsia="Times New Roman" w:hAnsi="Times New Roman" w:cs="Times New Roman"/>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51011">
      <w:bodyDiv w:val="1"/>
      <w:marLeft w:val="0"/>
      <w:marRight w:val="0"/>
      <w:marTop w:val="0"/>
      <w:marBottom w:val="0"/>
      <w:divBdr>
        <w:top w:val="none" w:sz="0" w:space="0" w:color="auto"/>
        <w:left w:val="none" w:sz="0" w:space="0" w:color="auto"/>
        <w:bottom w:val="none" w:sz="0" w:space="0" w:color="auto"/>
        <w:right w:val="none" w:sz="0" w:space="0" w:color="auto"/>
      </w:divBdr>
    </w:div>
    <w:div w:id="259871026">
      <w:bodyDiv w:val="1"/>
      <w:marLeft w:val="0"/>
      <w:marRight w:val="0"/>
      <w:marTop w:val="0"/>
      <w:marBottom w:val="0"/>
      <w:divBdr>
        <w:top w:val="none" w:sz="0" w:space="0" w:color="auto"/>
        <w:left w:val="none" w:sz="0" w:space="0" w:color="auto"/>
        <w:bottom w:val="none" w:sz="0" w:space="0" w:color="auto"/>
        <w:right w:val="none" w:sz="0" w:space="0" w:color="auto"/>
      </w:divBdr>
    </w:div>
    <w:div w:id="380902601">
      <w:bodyDiv w:val="1"/>
      <w:marLeft w:val="0"/>
      <w:marRight w:val="0"/>
      <w:marTop w:val="0"/>
      <w:marBottom w:val="0"/>
      <w:divBdr>
        <w:top w:val="none" w:sz="0" w:space="0" w:color="auto"/>
        <w:left w:val="none" w:sz="0" w:space="0" w:color="auto"/>
        <w:bottom w:val="none" w:sz="0" w:space="0" w:color="auto"/>
        <w:right w:val="none" w:sz="0" w:space="0" w:color="auto"/>
      </w:divBdr>
    </w:div>
    <w:div w:id="533005718">
      <w:bodyDiv w:val="1"/>
      <w:marLeft w:val="0"/>
      <w:marRight w:val="0"/>
      <w:marTop w:val="0"/>
      <w:marBottom w:val="0"/>
      <w:divBdr>
        <w:top w:val="none" w:sz="0" w:space="0" w:color="auto"/>
        <w:left w:val="none" w:sz="0" w:space="0" w:color="auto"/>
        <w:bottom w:val="none" w:sz="0" w:space="0" w:color="auto"/>
        <w:right w:val="none" w:sz="0" w:space="0" w:color="auto"/>
      </w:divBdr>
    </w:div>
    <w:div w:id="652561734">
      <w:bodyDiv w:val="1"/>
      <w:marLeft w:val="0"/>
      <w:marRight w:val="0"/>
      <w:marTop w:val="0"/>
      <w:marBottom w:val="0"/>
      <w:divBdr>
        <w:top w:val="none" w:sz="0" w:space="0" w:color="auto"/>
        <w:left w:val="none" w:sz="0" w:space="0" w:color="auto"/>
        <w:bottom w:val="none" w:sz="0" w:space="0" w:color="auto"/>
        <w:right w:val="none" w:sz="0" w:space="0" w:color="auto"/>
      </w:divBdr>
    </w:div>
    <w:div w:id="688601988">
      <w:bodyDiv w:val="1"/>
      <w:marLeft w:val="0"/>
      <w:marRight w:val="0"/>
      <w:marTop w:val="0"/>
      <w:marBottom w:val="0"/>
      <w:divBdr>
        <w:top w:val="none" w:sz="0" w:space="0" w:color="auto"/>
        <w:left w:val="none" w:sz="0" w:space="0" w:color="auto"/>
        <w:bottom w:val="none" w:sz="0" w:space="0" w:color="auto"/>
        <w:right w:val="none" w:sz="0" w:space="0" w:color="auto"/>
      </w:divBdr>
    </w:div>
    <w:div w:id="1057364590">
      <w:bodyDiv w:val="1"/>
      <w:marLeft w:val="0"/>
      <w:marRight w:val="0"/>
      <w:marTop w:val="0"/>
      <w:marBottom w:val="0"/>
      <w:divBdr>
        <w:top w:val="none" w:sz="0" w:space="0" w:color="auto"/>
        <w:left w:val="none" w:sz="0" w:space="0" w:color="auto"/>
        <w:bottom w:val="none" w:sz="0" w:space="0" w:color="auto"/>
        <w:right w:val="none" w:sz="0" w:space="0" w:color="auto"/>
      </w:divBdr>
    </w:div>
    <w:div w:id="1083145245">
      <w:bodyDiv w:val="1"/>
      <w:marLeft w:val="0"/>
      <w:marRight w:val="0"/>
      <w:marTop w:val="0"/>
      <w:marBottom w:val="0"/>
      <w:divBdr>
        <w:top w:val="none" w:sz="0" w:space="0" w:color="auto"/>
        <w:left w:val="none" w:sz="0" w:space="0" w:color="auto"/>
        <w:bottom w:val="none" w:sz="0" w:space="0" w:color="auto"/>
        <w:right w:val="none" w:sz="0" w:space="0" w:color="auto"/>
      </w:divBdr>
    </w:div>
    <w:div w:id="1094395861">
      <w:bodyDiv w:val="1"/>
      <w:marLeft w:val="0"/>
      <w:marRight w:val="0"/>
      <w:marTop w:val="0"/>
      <w:marBottom w:val="0"/>
      <w:divBdr>
        <w:top w:val="none" w:sz="0" w:space="0" w:color="auto"/>
        <w:left w:val="none" w:sz="0" w:space="0" w:color="auto"/>
        <w:bottom w:val="none" w:sz="0" w:space="0" w:color="auto"/>
        <w:right w:val="none" w:sz="0" w:space="0" w:color="auto"/>
      </w:divBdr>
    </w:div>
    <w:div w:id="1213466555">
      <w:bodyDiv w:val="1"/>
      <w:marLeft w:val="0"/>
      <w:marRight w:val="0"/>
      <w:marTop w:val="0"/>
      <w:marBottom w:val="0"/>
      <w:divBdr>
        <w:top w:val="none" w:sz="0" w:space="0" w:color="auto"/>
        <w:left w:val="none" w:sz="0" w:space="0" w:color="auto"/>
        <w:bottom w:val="none" w:sz="0" w:space="0" w:color="auto"/>
        <w:right w:val="none" w:sz="0" w:space="0" w:color="auto"/>
      </w:divBdr>
    </w:div>
    <w:div w:id="1654524141">
      <w:bodyDiv w:val="1"/>
      <w:marLeft w:val="0"/>
      <w:marRight w:val="0"/>
      <w:marTop w:val="0"/>
      <w:marBottom w:val="0"/>
      <w:divBdr>
        <w:top w:val="none" w:sz="0" w:space="0" w:color="auto"/>
        <w:left w:val="none" w:sz="0" w:space="0" w:color="auto"/>
        <w:bottom w:val="none" w:sz="0" w:space="0" w:color="auto"/>
        <w:right w:val="none" w:sz="0" w:space="0" w:color="auto"/>
      </w:divBdr>
    </w:div>
    <w:div w:id="1659770631">
      <w:bodyDiv w:val="1"/>
      <w:marLeft w:val="0"/>
      <w:marRight w:val="0"/>
      <w:marTop w:val="0"/>
      <w:marBottom w:val="0"/>
      <w:divBdr>
        <w:top w:val="none" w:sz="0" w:space="0" w:color="auto"/>
        <w:left w:val="none" w:sz="0" w:space="0" w:color="auto"/>
        <w:bottom w:val="none" w:sz="0" w:space="0" w:color="auto"/>
        <w:right w:val="none" w:sz="0" w:space="0" w:color="auto"/>
      </w:divBdr>
    </w:div>
    <w:div w:id="1737123519">
      <w:bodyDiv w:val="1"/>
      <w:marLeft w:val="0"/>
      <w:marRight w:val="0"/>
      <w:marTop w:val="0"/>
      <w:marBottom w:val="0"/>
      <w:divBdr>
        <w:top w:val="none" w:sz="0" w:space="0" w:color="auto"/>
        <w:left w:val="none" w:sz="0" w:space="0" w:color="auto"/>
        <w:bottom w:val="none" w:sz="0" w:space="0" w:color="auto"/>
        <w:right w:val="none" w:sz="0" w:space="0" w:color="auto"/>
      </w:divBdr>
    </w:div>
    <w:div w:id="1788038459">
      <w:bodyDiv w:val="1"/>
      <w:marLeft w:val="0"/>
      <w:marRight w:val="0"/>
      <w:marTop w:val="0"/>
      <w:marBottom w:val="0"/>
      <w:divBdr>
        <w:top w:val="none" w:sz="0" w:space="0" w:color="auto"/>
        <w:left w:val="none" w:sz="0" w:space="0" w:color="auto"/>
        <w:bottom w:val="none" w:sz="0" w:space="0" w:color="auto"/>
        <w:right w:val="none" w:sz="0" w:space="0" w:color="auto"/>
      </w:divBdr>
    </w:div>
    <w:div w:id="1820803179">
      <w:bodyDiv w:val="1"/>
      <w:marLeft w:val="0"/>
      <w:marRight w:val="0"/>
      <w:marTop w:val="0"/>
      <w:marBottom w:val="0"/>
      <w:divBdr>
        <w:top w:val="none" w:sz="0" w:space="0" w:color="auto"/>
        <w:left w:val="none" w:sz="0" w:space="0" w:color="auto"/>
        <w:bottom w:val="none" w:sz="0" w:space="0" w:color="auto"/>
        <w:right w:val="none" w:sz="0" w:space="0" w:color="auto"/>
      </w:divBdr>
    </w:div>
    <w:div w:id="1976593584">
      <w:bodyDiv w:val="1"/>
      <w:marLeft w:val="0"/>
      <w:marRight w:val="0"/>
      <w:marTop w:val="0"/>
      <w:marBottom w:val="0"/>
      <w:divBdr>
        <w:top w:val="none" w:sz="0" w:space="0" w:color="auto"/>
        <w:left w:val="none" w:sz="0" w:space="0" w:color="auto"/>
        <w:bottom w:val="none" w:sz="0" w:space="0" w:color="auto"/>
        <w:right w:val="none" w:sz="0" w:space="0" w:color="auto"/>
      </w:divBdr>
    </w:div>
    <w:div w:id="2044868646">
      <w:bodyDiv w:val="1"/>
      <w:marLeft w:val="0"/>
      <w:marRight w:val="0"/>
      <w:marTop w:val="0"/>
      <w:marBottom w:val="0"/>
      <w:divBdr>
        <w:top w:val="none" w:sz="0" w:space="0" w:color="auto"/>
        <w:left w:val="none" w:sz="0" w:space="0" w:color="auto"/>
        <w:bottom w:val="none" w:sz="0" w:space="0" w:color="auto"/>
        <w:right w:val="none" w:sz="0" w:space="0" w:color="auto"/>
      </w:divBdr>
    </w:div>
    <w:div w:id="208071492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Gabriel.magnaval@hevs.ch"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4939</Words>
  <Characters>27170</Characters>
  <Application>Microsoft Office Word</Application>
  <DocSecurity>0</DocSecurity>
  <Lines>226</Lines>
  <Paragraphs>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32045</CharactersWithSpaces>
  <SharedDoc>false</SharedDoc>
  <HyperlinkBase/>
  <HLinks>
    <vt:vector size="564" baseType="variant">
      <vt:variant>
        <vt:i4>8126587</vt:i4>
      </vt:variant>
      <vt:variant>
        <vt:i4>282</vt:i4>
      </vt:variant>
      <vt:variant>
        <vt:i4>0</vt:i4>
      </vt:variant>
      <vt:variant>
        <vt:i4>5</vt:i4>
      </vt:variant>
      <vt:variant>
        <vt:lpwstr/>
      </vt:variant>
      <vt:variant>
        <vt:lpwstr>Voltage</vt:lpwstr>
      </vt:variant>
      <vt:variant>
        <vt:i4>1507330</vt:i4>
      </vt:variant>
      <vt:variant>
        <vt:i4>279</vt:i4>
      </vt:variant>
      <vt:variant>
        <vt:i4>0</vt:i4>
      </vt:variant>
      <vt:variant>
        <vt:i4>5</vt:i4>
      </vt:variant>
      <vt:variant>
        <vt:lpwstr/>
      </vt:variant>
      <vt:variant>
        <vt:lpwstr>Container</vt:lpwstr>
      </vt:variant>
      <vt:variant>
        <vt:i4>655386</vt:i4>
      </vt:variant>
      <vt:variant>
        <vt:i4>276</vt:i4>
      </vt:variant>
      <vt:variant>
        <vt:i4>0</vt:i4>
      </vt:variant>
      <vt:variant>
        <vt:i4>5</vt:i4>
      </vt:variant>
      <vt:variant>
        <vt:lpwstr/>
      </vt:variant>
      <vt:variant>
        <vt:lpwstr>Tank</vt:lpwstr>
      </vt:variant>
      <vt:variant>
        <vt:i4>6619235</vt:i4>
      </vt:variant>
      <vt:variant>
        <vt:i4>273</vt:i4>
      </vt:variant>
      <vt:variant>
        <vt:i4>0</vt:i4>
      </vt:variant>
      <vt:variant>
        <vt:i4>5</vt:i4>
      </vt:variant>
      <vt:variant>
        <vt:lpwstr/>
      </vt:variant>
      <vt:variant>
        <vt:lpwstr>Instrumentation</vt:lpwstr>
      </vt:variant>
      <vt:variant>
        <vt:i4>6750318</vt:i4>
      </vt:variant>
      <vt:variant>
        <vt:i4>270</vt:i4>
      </vt:variant>
      <vt:variant>
        <vt:i4>0</vt:i4>
      </vt:variant>
      <vt:variant>
        <vt:i4>5</vt:i4>
      </vt:variant>
      <vt:variant>
        <vt:lpwstr/>
      </vt:variant>
      <vt:variant>
        <vt:lpwstr>Piping</vt:lpwstr>
      </vt:variant>
      <vt:variant>
        <vt:i4>327709</vt:i4>
      </vt:variant>
      <vt:variant>
        <vt:i4>267</vt:i4>
      </vt:variant>
      <vt:variant>
        <vt:i4>0</vt:i4>
      </vt:variant>
      <vt:variant>
        <vt:i4>5</vt:i4>
      </vt:variant>
      <vt:variant>
        <vt:lpwstr/>
      </vt:variant>
      <vt:variant>
        <vt:lpwstr>Pump</vt:lpwstr>
      </vt:variant>
      <vt:variant>
        <vt:i4>655365</vt:i4>
      </vt:variant>
      <vt:variant>
        <vt:i4>264</vt:i4>
      </vt:variant>
      <vt:variant>
        <vt:i4>0</vt:i4>
      </vt:variant>
      <vt:variant>
        <vt:i4>5</vt:i4>
      </vt:variant>
      <vt:variant>
        <vt:lpwstr/>
      </vt:variant>
      <vt:variant>
        <vt:lpwstr>Separator</vt:lpwstr>
      </vt:variant>
      <vt:variant>
        <vt:i4>1179665</vt:i4>
      </vt:variant>
      <vt:variant>
        <vt:i4>261</vt:i4>
      </vt:variant>
      <vt:variant>
        <vt:i4>0</vt:i4>
      </vt:variant>
      <vt:variant>
        <vt:i4>5</vt:i4>
      </vt:variant>
      <vt:variant>
        <vt:lpwstr/>
      </vt:variant>
      <vt:variant>
        <vt:lpwstr>Rectifier</vt:lpwstr>
      </vt:variant>
      <vt:variant>
        <vt:i4>6357094</vt:i4>
      </vt:variant>
      <vt:variant>
        <vt:i4>258</vt:i4>
      </vt:variant>
      <vt:variant>
        <vt:i4>0</vt:i4>
      </vt:variant>
      <vt:variant>
        <vt:i4>5</vt:i4>
      </vt:variant>
      <vt:variant>
        <vt:lpwstr/>
      </vt:variant>
      <vt:variant>
        <vt:lpwstr>Chiller</vt:lpwstr>
      </vt:variant>
      <vt:variant>
        <vt:i4>6619240</vt:i4>
      </vt:variant>
      <vt:variant>
        <vt:i4>255</vt:i4>
      </vt:variant>
      <vt:variant>
        <vt:i4>0</vt:i4>
      </vt:variant>
      <vt:variant>
        <vt:i4>5</vt:i4>
      </vt:variant>
      <vt:variant>
        <vt:lpwstr/>
      </vt:variant>
      <vt:variant>
        <vt:lpwstr>HEX</vt:lpwstr>
      </vt:variant>
      <vt:variant>
        <vt:i4>8061024</vt:i4>
      </vt:variant>
      <vt:variant>
        <vt:i4>252</vt:i4>
      </vt:variant>
      <vt:variant>
        <vt:i4>0</vt:i4>
      </vt:variant>
      <vt:variant>
        <vt:i4>5</vt:i4>
      </vt:variant>
      <vt:variant>
        <vt:lpwstr/>
      </vt:variant>
      <vt:variant>
        <vt:lpwstr>Compressor</vt:lpwstr>
      </vt:variant>
      <vt:variant>
        <vt:i4>6750323</vt:i4>
      </vt:variant>
      <vt:variant>
        <vt:i4>249</vt:i4>
      </vt:variant>
      <vt:variant>
        <vt:i4>0</vt:i4>
      </vt:variant>
      <vt:variant>
        <vt:i4>5</vt:i4>
      </vt:variant>
      <vt:variant>
        <vt:lpwstr/>
      </vt:variant>
      <vt:variant>
        <vt:lpwstr>Sealant</vt:lpwstr>
      </vt:variant>
      <vt:variant>
        <vt:i4>983070</vt:i4>
      </vt:variant>
      <vt:variant>
        <vt:i4>246</vt:i4>
      </vt:variant>
      <vt:variant>
        <vt:i4>0</vt:i4>
      </vt:variant>
      <vt:variant>
        <vt:i4>5</vt:i4>
      </vt:variant>
      <vt:variant>
        <vt:lpwstr/>
      </vt:variant>
      <vt:variant>
        <vt:lpwstr>Collector</vt:lpwstr>
      </vt:variant>
      <vt:variant>
        <vt:i4>2031623</vt:i4>
      </vt:variant>
      <vt:variant>
        <vt:i4>243</vt:i4>
      </vt:variant>
      <vt:variant>
        <vt:i4>0</vt:i4>
      </vt:variant>
      <vt:variant>
        <vt:i4>5</vt:i4>
      </vt:variant>
      <vt:variant>
        <vt:lpwstr/>
      </vt:variant>
      <vt:variant>
        <vt:lpwstr>Frame</vt:lpwstr>
      </vt:variant>
      <vt:variant>
        <vt:i4>2686992</vt:i4>
      </vt:variant>
      <vt:variant>
        <vt:i4>240</vt:i4>
      </vt:variant>
      <vt:variant>
        <vt:i4>0</vt:i4>
      </vt:variant>
      <vt:variant>
        <vt:i4>5</vt:i4>
      </vt:variant>
      <vt:variant>
        <vt:lpwstr/>
      </vt:variant>
      <vt:variant>
        <vt:lpwstr>End_plate</vt:lpwstr>
      </vt:variant>
      <vt:variant>
        <vt:i4>2097181</vt:i4>
      </vt:variant>
      <vt:variant>
        <vt:i4>237</vt:i4>
      </vt:variant>
      <vt:variant>
        <vt:i4>0</vt:i4>
      </vt:variant>
      <vt:variant>
        <vt:i4>5</vt:i4>
      </vt:variant>
      <vt:variant>
        <vt:lpwstr/>
      </vt:variant>
      <vt:variant>
        <vt:lpwstr>Bipolar_plate</vt:lpwstr>
      </vt:variant>
      <vt:variant>
        <vt:i4>196636</vt:i4>
      </vt:variant>
      <vt:variant>
        <vt:i4>234</vt:i4>
      </vt:variant>
      <vt:variant>
        <vt:i4>0</vt:i4>
      </vt:variant>
      <vt:variant>
        <vt:i4>5</vt:i4>
      </vt:variant>
      <vt:variant>
        <vt:lpwstr/>
      </vt:variant>
      <vt:variant>
        <vt:lpwstr>Membrane</vt:lpwstr>
      </vt:variant>
      <vt:variant>
        <vt:i4>6946942</vt:i4>
      </vt:variant>
      <vt:variant>
        <vt:i4>231</vt:i4>
      </vt:variant>
      <vt:variant>
        <vt:i4>0</vt:i4>
      </vt:variant>
      <vt:variant>
        <vt:i4>5</vt:i4>
      </vt:variant>
      <vt:variant>
        <vt:lpwstr/>
      </vt:variant>
      <vt:variant>
        <vt:lpwstr>Electrodes</vt:lpwstr>
      </vt:variant>
      <vt:variant>
        <vt:i4>4522106</vt:i4>
      </vt:variant>
      <vt:variant>
        <vt:i4>228</vt:i4>
      </vt:variant>
      <vt:variant>
        <vt:i4>0</vt:i4>
      </vt:variant>
      <vt:variant>
        <vt:i4>5</vt:i4>
      </vt:variant>
      <vt:variant>
        <vt:lpwstr/>
      </vt:variant>
      <vt:variant>
        <vt:lpwstr>Recycling_Rate</vt:lpwstr>
      </vt:variant>
      <vt:variant>
        <vt:i4>6160510</vt:i4>
      </vt:variant>
      <vt:variant>
        <vt:i4>225</vt:i4>
      </vt:variant>
      <vt:variant>
        <vt:i4>0</vt:i4>
      </vt:variant>
      <vt:variant>
        <vt:i4>5</vt:i4>
      </vt:variant>
      <vt:variant>
        <vt:lpwstr/>
      </vt:variant>
      <vt:variant>
        <vt:lpwstr>Maximal_Degradation</vt:lpwstr>
      </vt:variant>
      <vt:variant>
        <vt:i4>3342338</vt:i4>
      </vt:variant>
      <vt:variant>
        <vt:i4>222</vt:i4>
      </vt:variant>
      <vt:variant>
        <vt:i4>0</vt:i4>
      </vt:variant>
      <vt:variant>
        <vt:i4>5</vt:i4>
      </vt:variant>
      <vt:variant>
        <vt:lpwstr/>
      </vt:variant>
      <vt:variant>
        <vt:lpwstr>Degradation_Rate</vt:lpwstr>
      </vt:variant>
      <vt:variant>
        <vt:i4>7471229</vt:i4>
      </vt:variant>
      <vt:variant>
        <vt:i4>219</vt:i4>
      </vt:variant>
      <vt:variant>
        <vt:i4>0</vt:i4>
      </vt:variant>
      <vt:variant>
        <vt:i4>5</vt:i4>
      </vt:variant>
      <vt:variant>
        <vt:lpwstr/>
      </vt:variant>
      <vt:variant>
        <vt:lpwstr>Cell_per_Stack</vt:lpwstr>
      </vt:variant>
      <vt:variant>
        <vt:i4>6946892</vt:i4>
      </vt:variant>
      <vt:variant>
        <vt:i4>216</vt:i4>
      </vt:variant>
      <vt:variant>
        <vt:i4>0</vt:i4>
      </vt:variant>
      <vt:variant>
        <vt:i4>5</vt:i4>
      </vt:variant>
      <vt:variant>
        <vt:lpwstr/>
      </vt:variant>
      <vt:variant>
        <vt:lpwstr>Active_Surface</vt:lpwstr>
      </vt:variant>
      <vt:variant>
        <vt:i4>6422600</vt:i4>
      </vt:variant>
      <vt:variant>
        <vt:i4>213</vt:i4>
      </vt:variant>
      <vt:variant>
        <vt:i4>0</vt:i4>
      </vt:variant>
      <vt:variant>
        <vt:i4>5</vt:i4>
      </vt:variant>
      <vt:variant>
        <vt:lpwstr/>
      </vt:variant>
      <vt:variant>
        <vt:lpwstr>Combined_Cycle</vt:lpwstr>
      </vt:variant>
      <vt:variant>
        <vt:i4>7864424</vt:i4>
      </vt:variant>
      <vt:variant>
        <vt:i4>210</vt:i4>
      </vt:variant>
      <vt:variant>
        <vt:i4>0</vt:i4>
      </vt:variant>
      <vt:variant>
        <vt:i4>5</vt:i4>
      </vt:variant>
      <vt:variant>
        <vt:lpwstr/>
      </vt:variant>
      <vt:variant>
        <vt:lpwstr>Nuclear</vt:lpwstr>
      </vt:variant>
      <vt:variant>
        <vt:i4>6619161</vt:i4>
      </vt:variant>
      <vt:variant>
        <vt:i4>207</vt:i4>
      </vt:variant>
      <vt:variant>
        <vt:i4>0</vt:i4>
      </vt:variant>
      <vt:variant>
        <vt:i4>5</vt:i4>
      </vt:variant>
      <vt:variant>
        <vt:lpwstr/>
      </vt:variant>
      <vt:variant>
        <vt:lpwstr>1_kWh_controllable_electricity</vt:lpwstr>
      </vt:variant>
      <vt:variant>
        <vt:i4>6750323</vt:i4>
      </vt:variant>
      <vt:variant>
        <vt:i4>204</vt:i4>
      </vt:variant>
      <vt:variant>
        <vt:i4>0</vt:i4>
      </vt:variant>
      <vt:variant>
        <vt:i4>5</vt:i4>
      </vt:variant>
      <vt:variant>
        <vt:lpwstr/>
      </vt:variant>
      <vt:variant>
        <vt:lpwstr>Battery</vt:lpwstr>
      </vt:variant>
      <vt:variant>
        <vt:i4>720908</vt:i4>
      </vt:variant>
      <vt:variant>
        <vt:i4>201</vt:i4>
      </vt:variant>
      <vt:variant>
        <vt:i4>0</vt:i4>
      </vt:variant>
      <vt:variant>
        <vt:i4>5</vt:i4>
      </vt:variant>
      <vt:variant>
        <vt:lpwstr/>
      </vt:variant>
      <vt:variant>
        <vt:lpwstr>Hydro</vt:lpwstr>
      </vt:variant>
      <vt:variant>
        <vt:i4>1376331</vt:i4>
      </vt:variant>
      <vt:variant>
        <vt:i4>198</vt:i4>
      </vt:variant>
      <vt:variant>
        <vt:i4>0</vt:i4>
      </vt:variant>
      <vt:variant>
        <vt:i4>5</vt:i4>
      </vt:variant>
      <vt:variant>
        <vt:lpwstr/>
      </vt:variant>
      <vt:variant>
        <vt:lpwstr>1_kWh_stored</vt:lpwstr>
      </vt:variant>
      <vt:variant>
        <vt:i4>6619234</vt:i4>
      </vt:variant>
      <vt:variant>
        <vt:i4>195</vt:i4>
      </vt:variant>
      <vt:variant>
        <vt:i4>0</vt:i4>
      </vt:variant>
      <vt:variant>
        <vt:i4>5</vt:i4>
      </vt:variant>
      <vt:variant>
        <vt:lpwstr/>
      </vt:variant>
      <vt:variant>
        <vt:lpwstr>BEV</vt:lpwstr>
      </vt:variant>
      <vt:variant>
        <vt:i4>6619234</vt:i4>
      </vt:variant>
      <vt:variant>
        <vt:i4>192</vt:i4>
      </vt:variant>
      <vt:variant>
        <vt:i4>0</vt:i4>
      </vt:variant>
      <vt:variant>
        <vt:i4>5</vt:i4>
      </vt:variant>
      <vt:variant>
        <vt:lpwstr/>
      </vt:variant>
      <vt:variant>
        <vt:lpwstr>BEV</vt:lpwstr>
      </vt:variant>
      <vt:variant>
        <vt:i4>7143468</vt:i4>
      </vt:variant>
      <vt:variant>
        <vt:i4>189</vt:i4>
      </vt:variant>
      <vt:variant>
        <vt:i4>0</vt:i4>
      </vt:variant>
      <vt:variant>
        <vt:i4>5</vt:i4>
      </vt:variant>
      <vt:variant>
        <vt:lpwstr/>
      </vt:variant>
      <vt:variant>
        <vt:lpwstr>1_v_km</vt:lpwstr>
      </vt:variant>
      <vt:variant>
        <vt:i4>1638403</vt:i4>
      </vt:variant>
      <vt:variant>
        <vt:i4>186</vt:i4>
      </vt:variant>
      <vt:variant>
        <vt:i4>0</vt:i4>
      </vt:variant>
      <vt:variant>
        <vt:i4>5</vt:i4>
      </vt:variant>
      <vt:variant>
        <vt:lpwstr/>
      </vt:variant>
      <vt:variant>
        <vt:lpwstr>Fuel</vt:lpwstr>
      </vt:variant>
      <vt:variant>
        <vt:i4>6946932</vt:i4>
      </vt:variant>
      <vt:variant>
        <vt:i4>183</vt:i4>
      </vt:variant>
      <vt:variant>
        <vt:i4>0</vt:i4>
      </vt:variant>
      <vt:variant>
        <vt:i4>5</vt:i4>
      </vt:variant>
      <vt:variant>
        <vt:lpwstr/>
      </vt:variant>
      <vt:variant>
        <vt:lpwstr>Electricity</vt:lpwstr>
      </vt:variant>
      <vt:variant>
        <vt:i4>786467</vt:i4>
      </vt:variant>
      <vt:variant>
        <vt:i4>180</vt:i4>
      </vt:variant>
      <vt:variant>
        <vt:i4>0</vt:i4>
      </vt:variant>
      <vt:variant>
        <vt:i4>5</vt:i4>
      </vt:variant>
      <vt:variant>
        <vt:lpwstr/>
      </vt:variant>
      <vt:variant>
        <vt:lpwstr>Heat_Pump</vt:lpwstr>
      </vt:variant>
      <vt:variant>
        <vt:i4>6946932</vt:i4>
      </vt:variant>
      <vt:variant>
        <vt:i4>177</vt:i4>
      </vt:variant>
      <vt:variant>
        <vt:i4>0</vt:i4>
      </vt:variant>
      <vt:variant>
        <vt:i4>5</vt:i4>
      </vt:variant>
      <vt:variant>
        <vt:lpwstr/>
      </vt:variant>
      <vt:variant>
        <vt:lpwstr>Electricity</vt:lpwstr>
      </vt:variant>
      <vt:variant>
        <vt:i4>3539044</vt:i4>
      </vt:variant>
      <vt:variant>
        <vt:i4>174</vt:i4>
      </vt:variant>
      <vt:variant>
        <vt:i4>0</vt:i4>
      </vt:variant>
      <vt:variant>
        <vt:i4>5</vt:i4>
      </vt:variant>
      <vt:variant>
        <vt:lpwstr/>
      </vt:variant>
      <vt:variant>
        <vt:lpwstr>1_MJ_cogeneration</vt:lpwstr>
      </vt:variant>
      <vt:variant>
        <vt:i4>1638403</vt:i4>
      </vt:variant>
      <vt:variant>
        <vt:i4>171</vt:i4>
      </vt:variant>
      <vt:variant>
        <vt:i4>0</vt:i4>
      </vt:variant>
      <vt:variant>
        <vt:i4>5</vt:i4>
      </vt:variant>
      <vt:variant>
        <vt:lpwstr/>
      </vt:variant>
      <vt:variant>
        <vt:lpwstr>Fuel</vt:lpwstr>
      </vt:variant>
      <vt:variant>
        <vt:i4>6946932</vt:i4>
      </vt:variant>
      <vt:variant>
        <vt:i4>168</vt:i4>
      </vt:variant>
      <vt:variant>
        <vt:i4>0</vt:i4>
      </vt:variant>
      <vt:variant>
        <vt:i4>5</vt:i4>
      </vt:variant>
      <vt:variant>
        <vt:lpwstr/>
      </vt:variant>
      <vt:variant>
        <vt:lpwstr>Electricity</vt:lpwstr>
      </vt:variant>
      <vt:variant>
        <vt:i4>3932262</vt:i4>
      </vt:variant>
      <vt:variant>
        <vt:i4>165</vt:i4>
      </vt:variant>
      <vt:variant>
        <vt:i4>0</vt:i4>
      </vt:variant>
      <vt:variant>
        <vt:i4>5</vt:i4>
      </vt:variant>
      <vt:variant>
        <vt:lpwstr/>
      </vt:variant>
      <vt:variant>
        <vt:lpwstr>1_MJ_heat</vt:lpwstr>
      </vt:variant>
      <vt:variant>
        <vt:i4>5242885</vt:i4>
      </vt:variant>
      <vt:variant>
        <vt:i4>162</vt:i4>
      </vt:variant>
      <vt:variant>
        <vt:i4>0</vt:i4>
      </vt:variant>
      <vt:variant>
        <vt:i4>5</vt:i4>
      </vt:variant>
      <vt:variant>
        <vt:lpwstr/>
      </vt:variant>
      <vt:variant>
        <vt:lpwstr>1_kg_H2</vt:lpwstr>
      </vt:variant>
      <vt:variant>
        <vt:i4>6029410</vt:i4>
      </vt:variant>
      <vt:variant>
        <vt:i4>159</vt:i4>
      </vt:variant>
      <vt:variant>
        <vt:i4>0</vt:i4>
      </vt:variant>
      <vt:variant>
        <vt:i4>5</vt:i4>
      </vt:variant>
      <vt:variant>
        <vt:lpwstr/>
      </vt:variant>
      <vt:variant>
        <vt:lpwstr>available_heat</vt:lpwstr>
      </vt:variant>
      <vt:variant>
        <vt:i4>3997784</vt:i4>
      </vt:variant>
      <vt:variant>
        <vt:i4>156</vt:i4>
      </vt:variant>
      <vt:variant>
        <vt:i4>0</vt:i4>
      </vt:variant>
      <vt:variant>
        <vt:i4>5</vt:i4>
      </vt:variant>
      <vt:variant>
        <vt:lpwstr/>
      </vt:variant>
      <vt:variant>
        <vt:lpwstr>100pct_heat</vt:lpwstr>
      </vt:variant>
      <vt:variant>
        <vt:i4>3407953</vt:i4>
      </vt:variant>
      <vt:variant>
        <vt:i4>153</vt:i4>
      </vt:variant>
      <vt:variant>
        <vt:i4>0</vt:i4>
      </vt:variant>
      <vt:variant>
        <vt:i4>5</vt:i4>
      </vt:variant>
      <vt:variant>
        <vt:lpwstr/>
      </vt:variant>
      <vt:variant>
        <vt:lpwstr>100pct_elec</vt:lpwstr>
      </vt:variant>
      <vt:variant>
        <vt:i4>1441806</vt:i4>
      </vt:variant>
      <vt:variant>
        <vt:i4>150</vt:i4>
      </vt:variant>
      <vt:variant>
        <vt:i4>0</vt:i4>
      </vt:variant>
      <vt:variant>
        <vt:i4>5</vt:i4>
      </vt:variant>
      <vt:variant>
        <vt:lpwstr/>
      </vt:variant>
      <vt:variant>
        <vt:lpwstr>Grid</vt:lpwstr>
      </vt:variant>
      <vt:variant>
        <vt:i4>7864424</vt:i4>
      </vt:variant>
      <vt:variant>
        <vt:i4>147</vt:i4>
      </vt:variant>
      <vt:variant>
        <vt:i4>0</vt:i4>
      </vt:variant>
      <vt:variant>
        <vt:i4>5</vt:i4>
      </vt:variant>
      <vt:variant>
        <vt:lpwstr/>
      </vt:variant>
      <vt:variant>
        <vt:lpwstr>Nuclear</vt:lpwstr>
      </vt:variant>
      <vt:variant>
        <vt:i4>851977</vt:i4>
      </vt:variant>
      <vt:variant>
        <vt:i4>144</vt:i4>
      </vt:variant>
      <vt:variant>
        <vt:i4>0</vt:i4>
      </vt:variant>
      <vt:variant>
        <vt:i4>5</vt:i4>
      </vt:variant>
      <vt:variant>
        <vt:lpwstr/>
      </vt:variant>
      <vt:variant>
        <vt:lpwstr>Renewable</vt:lpwstr>
      </vt:variant>
      <vt:variant>
        <vt:i4>6946932</vt:i4>
      </vt:variant>
      <vt:variant>
        <vt:i4>141</vt:i4>
      </vt:variant>
      <vt:variant>
        <vt:i4>0</vt:i4>
      </vt:variant>
      <vt:variant>
        <vt:i4>5</vt:i4>
      </vt:variant>
      <vt:variant>
        <vt:lpwstr/>
      </vt:variant>
      <vt:variant>
        <vt:lpwstr>Electricity</vt:lpwstr>
      </vt:variant>
      <vt:variant>
        <vt:i4>7667724</vt:i4>
      </vt:variant>
      <vt:variant>
        <vt:i4>138</vt:i4>
      </vt:variant>
      <vt:variant>
        <vt:i4>0</vt:i4>
      </vt:variant>
      <vt:variant>
        <vt:i4>5</vt:i4>
      </vt:variant>
      <vt:variant>
        <vt:lpwstr/>
      </vt:variant>
      <vt:variant>
        <vt:lpwstr>Target_2050</vt:lpwstr>
      </vt:variant>
      <vt:variant>
        <vt:i4>7274611</vt:i4>
      </vt:variant>
      <vt:variant>
        <vt:i4>135</vt:i4>
      </vt:variant>
      <vt:variant>
        <vt:i4>0</vt:i4>
      </vt:variant>
      <vt:variant>
        <vt:i4>5</vt:i4>
      </vt:variant>
      <vt:variant>
        <vt:lpwstr/>
      </vt:variant>
      <vt:variant>
        <vt:lpwstr>SoA</vt:lpwstr>
      </vt:variant>
      <vt:variant>
        <vt:i4>7012453</vt:i4>
      </vt:variant>
      <vt:variant>
        <vt:i4>132</vt:i4>
      </vt:variant>
      <vt:variant>
        <vt:i4>0</vt:i4>
      </vt:variant>
      <vt:variant>
        <vt:i4>5</vt:i4>
      </vt:variant>
      <vt:variant>
        <vt:lpwstr/>
      </vt:variant>
      <vt:variant>
        <vt:lpwstr>Commercialized</vt:lpwstr>
      </vt:variant>
      <vt:variant>
        <vt:i4>1638403</vt:i4>
      </vt:variant>
      <vt:variant>
        <vt:i4>129</vt:i4>
      </vt:variant>
      <vt:variant>
        <vt:i4>0</vt:i4>
      </vt:variant>
      <vt:variant>
        <vt:i4>5</vt:i4>
      </vt:variant>
      <vt:variant>
        <vt:lpwstr/>
      </vt:variant>
      <vt:variant>
        <vt:lpwstr>Fuel</vt:lpwstr>
      </vt:variant>
      <vt:variant>
        <vt:i4>6881380</vt:i4>
      </vt:variant>
      <vt:variant>
        <vt:i4>126</vt:i4>
      </vt:variant>
      <vt:variant>
        <vt:i4>0</vt:i4>
      </vt:variant>
      <vt:variant>
        <vt:i4>5</vt:i4>
      </vt:variant>
      <vt:variant>
        <vt:lpwstr/>
      </vt:variant>
      <vt:variant>
        <vt:lpwstr>Continuous</vt:lpwstr>
      </vt:variant>
      <vt:variant>
        <vt:i4>1638403</vt:i4>
      </vt:variant>
      <vt:variant>
        <vt:i4>123</vt:i4>
      </vt:variant>
      <vt:variant>
        <vt:i4>0</vt:i4>
      </vt:variant>
      <vt:variant>
        <vt:i4>5</vt:i4>
      </vt:variant>
      <vt:variant>
        <vt:lpwstr/>
      </vt:variant>
      <vt:variant>
        <vt:lpwstr>Fuel</vt:lpwstr>
      </vt:variant>
      <vt:variant>
        <vt:i4>196637</vt:i4>
      </vt:variant>
      <vt:variant>
        <vt:i4>120</vt:i4>
      </vt:variant>
      <vt:variant>
        <vt:i4>0</vt:i4>
      </vt:variant>
      <vt:variant>
        <vt:i4>5</vt:i4>
      </vt:variant>
      <vt:variant>
        <vt:lpwstr/>
      </vt:variant>
      <vt:variant>
        <vt:lpwstr>PEMFC</vt:lpwstr>
      </vt:variant>
      <vt:variant>
        <vt:i4>196620</vt:i4>
      </vt:variant>
      <vt:variant>
        <vt:i4>117</vt:i4>
      </vt:variant>
      <vt:variant>
        <vt:i4>0</vt:i4>
      </vt:variant>
      <vt:variant>
        <vt:i4>5</vt:i4>
      </vt:variant>
      <vt:variant>
        <vt:lpwstr/>
      </vt:variant>
      <vt:variant>
        <vt:lpwstr>AEMFC</vt:lpwstr>
      </vt:variant>
      <vt:variant>
        <vt:i4>6684769</vt:i4>
      </vt:variant>
      <vt:variant>
        <vt:i4>114</vt:i4>
      </vt:variant>
      <vt:variant>
        <vt:i4>0</vt:i4>
      </vt:variant>
      <vt:variant>
        <vt:i4>5</vt:i4>
      </vt:variant>
      <vt:variant>
        <vt:lpwstr/>
      </vt:variant>
      <vt:variant>
        <vt:lpwstr>AFC</vt:lpwstr>
      </vt:variant>
      <vt:variant>
        <vt:i4>786453</vt:i4>
      </vt:variant>
      <vt:variant>
        <vt:i4>111</vt:i4>
      </vt:variant>
      <vt:variant>
        <vt:i4>0</vt:i4>
      </vt:variant>
      <vt:variant>
        <vt:i4>5</vt:i4>
      </vt:variant>
      <vt:variant>
        <vt:lpwstr/>
      </vt:variant>
      <vt:variant>
        <vt:lpwstr>SOFC</vt:lpwstr>
      </vt:variant>
      <vt:variant>
        <vt:i4>1638403</vt:i4>
      </vt:variant>
      <vt:variant>
        <vt:i4>108</vt:i4>
      </vt:variant>
      <vt:variant>
        <vt:i4>0</vt:i4>
      </vt:variant>
      <vt:variant>
        <vt:i4>5</vt:i4>
      </vt:variant>
      <vt:variant>
        <vt:lpwstr/>
      </vt:variant>
      <vt:variant>
        <vt:lpwstr>Fuel</vt:lpwstr>
      </vt:variant>
      <vt:variant>
        <vt:i4>655360</vt:i4>
      </vt:variant>
      <vt:variant>
        <vt:i4>105</vt:i4>
      </vt:variant>
      <vt:variant>
        <vt:i4>0</vt:i4>
      </vt:variant>
      <vt:variant>
        <vt:i4>5</vt:i4>
      </vt:variant>
      <vt:variant>
        <vt:lpwstr/>
      </vt:variant>
      <vt:variant>
        <vt:lpwstr>Personalized</vt:lpwstr>
      </vt:variant>
      <vt:variant>
        <vt:i4>524307</vt:i4>
      </vt:variant>
      <vt:variant>
        <vt:i4>102</vt:i4>
      </vt:variant>
      <vt:variant>
        <vt:i4>0</vt:i4>
      </vt:variant>
      <vt:variant>
        <vt:i4>5</vt:i4>
      </vt:variant>
      <vt:variant>
        <vt:lpwstr/>
      </vt:variant>
      <vt:variant>
        <vt:lpwstr>Baseline</vt:lpwstr>
      </vt:variant>
      <vt:variant>
        <vt:i4>1638403</vt:i4>
      </vt:variant>
      <vt:variant>
        <vt:i4>99</vt:i4>
      </vt:variant>
      <vt:variant>
        <vt:i4>0</vt:i4>
      </vt:variant>
      <vt:variant>
        <vt:i4>5</vt:i4>
      </vt:variant>
      <vt:variant>
        <vt:lpwstr/>
      </vt:variant>
      <vt:variant>
        <vt:lpwstr>Fuel</vt:lpwstr>
      </vt:variant>
      <vt:variant>
        <vt:i4>7667724</vt:i4>
      </vt:variant>
      <vt:variant>
        <vt:i4>96</vt:i4>
      </vt:variant>
      <vt:variant>
        <vt:i4>0</vt:i4>
      </vt:variant>
      <vt:variant>
        <vt:i4>5</vt:i4>
      </vt:variant>
      <vt:variant>
        <vt:lpwstr/>
      </vt:variant>
      <vt:variant>
        <vt:lpwstr>Target_2050</vt:lpwstr>
      </vt:variant>
      <vt:variant>
        <vt:i4>7274611</vt:i4>
      </vt:variant>
      <vt:variant>
        <vt:i4>93</vt:i4>
      </vt:variant>
      <vt:variant>
        <vt:i4>0</vt:i4>
      </vt:variant>
      <vt:variant>
        <vt:i4>5</vt:i4>
      </vt:variant>
      <vt:variant>
        <vt:lpwstr/>
      </vt:variant>
      <vt:variant>
        <vt:lpwstr>SoA</vt:lpwstr>
      </vt:variant>
      <vt:variant>
        <vt:i4>7012453</vt:i4>
      </vt:variant>
      <vt:variant>
        <vt:i4>90</vt:i4>
      </vt:variant>
      <vt:variant>
        <vt:i4>0</vt:i4>
      </vt:variant>
      <vt:variant>
        <vt:i4>5</vt:i4>
      </vt:variant>
      <vt:variant>
        <vt:lpwstr/>
      </vt:variant>
      <vt:variant>
        <vt:lpwstr>Commercialized</vt:lpwstr>
      </vt:variant>
      <vt:variant>
        <vt:i4>7864445</vt:i4>
      </vt:variant>
      <vt:variant>
        <vt:i4>87</vt:i4>
      </vt:variant>
      <vt:variant>
        <vt:i4>0</vt:i4>
      </vt:variant>
      <vt:variant>
        <vt:i4>5</vt:i4>
      </vt:variant>
      <vt:variant>
        <vt:lpwstr/>
      </vt:variant>
      <vt:variant>
        <vt:lpwstr>Season</vt:lpwstr>
      </vt:variant>
      <vt:variant>
        <vt:i4>7798910</vt:i4>
      </vt:variant>
      <vt:variant>
        <vt:i4>84</vt:i4>
      </vt:variant>
      <vt:variant>
        <vt:i4>0</vt:i4>
      </vt:variant>
      <vt:variant>
        <vt:i4>5</vt:i4>
      </vt:variant>
      <vt:variant>
        <vt:lpwstr/>
      </vt:variant>
      <vt:variant>
        <vt:lpwstr>Weekly</vt:lpwstr>
      </vt:variant>
      <vt:variant>
        <vt:i4>851981</vt:i4>
      </vt:variant>
      <vt:variant>
        <vt:i4>81</vt:i4>
      </vt:variant>
      <vt:variant>
        <vt:i4>0</vt:i4>
      </vt:variant>
      <vt:variant>
        <vt:i4>5</vt:i4>
      </vt:variant>
      <vt:variant>
        <vt:lpwstr/>
      </vt:variant>
      <vt:variant>
        <vt:lpwstr>Daily</vt:lpwstr>
      </vt:variant>
      <vt:variant>
        <vt:i4>655360</vt:i4>
      </vt:variant>
      <vt:variant>
        <vt:i4>78</vt:i4>
      </vt:variant>
      <vt:variant>
        <vt:i4>0</vt:i4>
      </vt:variant>
      <vt:variant>
        <vt:i4>5</vt:i4>
      </vt:variant>
      <vt:variant>
        <vt:lpwstr/>
      </vt:variant>
      <vt:variant>
        <vt:lpwstr>None</vt:lpwstr>
      </vt:variant>
      <vt:variant>
        <vt:i4>7667724</vt:i4>
      </vt:variant>
      <vt:variant>
        <vt:i4>75</vt:i4>
      </vt:variant>
      <vt:variant>
        <vt:i4>0</vt:i4>
      </vt:variant>
      <vt:variant>
        <vt:i4>5</vt:i4>
      </vt:variant>
      <vt:variant>
        <vt:lpwstr/>
      </vt:variant>
      <vt:variant>
        <vt:lpwstr>Target_2050</vt:lpwstr>
      </vt:variant>
      <vt:variant>
        <vt:i4>7274611</vt:i4>
      </vt:variant>
      <vt:variant>
        <vt:i4>72</vt:i4>
      </vt:variant>
      <vt:variant>
        <vt:i4>0</vt:i4>
      </vt:variant>
      <vt:variant>
        <vt:i4>5</vt:i4>
      </vt:variant>
      <vt:variant>
        <vt:lpwstr/>
      </vt:variant>
      <vt:variant>
        <vt:lpwstr>SoA</vt:lpwstr>
      </vt:variant>
      <vt:variant>
        <vt:i4>7012453</vt:i4>
      </vt:variant>
      <vt:variant>
        <vt:i4>69</vt:i4>
      </vt:variant>
      <vt:variant>
        <vt:i4>0</vt:i4>
      </vt:variant>
      <vt:variant>
        <vt:i4>5</vt:i4>
      </vt:variant>
      <vt:variant>
        <vt:lpwstr/>
      </vt:variant>
      <vt:variant>
        <vt:lpwstr>Commercialized</vt:lpwstr>
      </vt:variant>
      <vt:variant>
        <vt:i4>6881380</vt:i4>
      </vt:variant>
      <vt:variant>
        <vt:i4>66</vt:i4>
      </vt:variant>
      <vt:variant>
        <vt:i4>0</vt:i4>
      </vt:variant>
      <vt:variant>
        <vt:i4>5</vt:i4>
      </vt:variant>
      <vt:variant>
        <vt:lpwstr/>
      </vt:variant>
      <vt:variant>
        <vt:lpwstr>Continuous</vt:lpwstr>
      </vt:variant>
      <vt:variant>
        <vt:i4>29</vt:i4>
      </vt:variant>
      <vt:variant>
        <vt:i4>63</vt:i4>
      </vt:variant>
      <vt:variant>
        <vt:i4>0</vt:i4>
      </vt:variant>
      <vt:variant>
        <vt:i4>5</vt:i4>
      </vt:variant>
      <vt:variant>
        <vt:lpwstr/>
      </vt:variant>
      <vt:variant>
        <vt:lpwstr>PEMEL</vt:lpwstr>
      </vt:variant>
      <vt:variant>
        <vt:i4>12</vt:i4>
      </vt:variant>
      <vt:variant>
        <vt:i4>60</vt:i4>
      </vt:variant>
      <vt:variant>
        <vt:i4>0</vt:i4>
      </vt:variant>
      <vt:variant>
        <vt:i4>5</vt:i4>
      </vt:variant>
      <vt:variant>
        <vt:lpwstr/>
      </vt:variant>
      <vt:variant>
        <vt:lpwstr>AEMEL</vt:lpwstr>
      </vt:variant>
      <vt:variant>
        <vt:i4>6619233</vt:i4>
      </vt:variant>
      <vt:variant>
        <vt:i4>57</vt:i4>
      </vt:variant>
      <vt:variant>
        <vt:i4>0</vt:i4>
      </vt:variant>
      <vt:variant>
        <vt:i4>5</vt:i4>
      </vt:variant>
      <vt:variant>
        <vt:lpwstr/>
      </vt:variant>
      <vt:variant>
        <vt:lpwstr>AEL</vt:lpwstr>
      </vt:variant>
      <vt:variant>
        <vt:i4>196630</vt:i4>
      </vt:variant>
      <vt:variant>
        <vt:i4>54</vt:i4>
      </vt:variant>
      <vt:variant>
        <vt:i4>0</vt:i4>
      </vt:variant>
      <vt:variant>
        <vt:i4>5</vt:i4>
      </vt:variant>
      <vt:variant>
        <vt:lpwstr/>
      </vt:variant>
      <vt:variant>
        <vt:lpwstr>SOEL</vt:lpwstr>
      </vt:variant>
      <vt:variant>
        <vt:i4>655360</vt:i4>
      </vt:variant>
      <vt:variant>
        <vt:i4>51</vt:i4>
      </vt:variant>
      <vt:variant>
        <vt:i4>0</vt:i4>
      </vt:variant>
      <vt:variant>
        <vt:i4>5</vt:i4>
      </vt:variant>
      <vt:variant>
        <vt:lpwstr/>
      </vt:variant>
      <vt:variant>
        <vt:lpwstr>Personalized</vt:lpwstr>
      </vt:variant>
      <vt:variant>
        <vt:i4>524307</vt:i4>
      </vt:variant>
      <vt:variant>
        <vt:i4>48</vt:i4>
      </vt:variant>
      <vt:variant>
        <vt:i4>0</vt:i4>
      </vt:variant>
      <vt:variant>
        <vt:i4>5</vt:i4>
      </vt:variant>
      <vt:variant>
        <vt:lpwstr/>
      </vt:variant>
      <vt:variant>
        <vt:lpwstr>Baseline</vt:lpwstr>
      </vt:variant>
      <vt:variant>
        <vt:i4>1835029</vt:i4>
      </vt:variant>
      <vt:variant>
        <vt:i4>45</vt:i4>
      </vt:variant>
      <vt:variant>
        <vt:i4>0</vt:i4>
      </vt:variant>
      <vt:variant>
        <vt:i4>5</vt:i4>
      </vt:variant>
      <vt:variant>
        <vt:lpwstr/>
      </vt:variant>
      <vt:variant>
        <vt:lpwstr>UltraPure</vt:lpwstr>
      </vt:variant>
      <vt:variant>
        <vt:i4>4784227</vt:i4>
      </vt:variant>
      <vt:variant>
        <vt:i4>42</vt:i4>
      </vt:variant>
      <vt:variant>
        <vt:i4>0</vt:i4>
      </vt:variant>
      <vt:variant>
        <vt:i4>5</vt:i4>
      </vt:variant>
      <vt:variant>
        <vt:lpwstr/>
      </vt:variant>
      <vt:variant>
        <vt:lpwstr>Grade_A</vt:lpwstr>
      </vt:variant>
      <vt:variant>
        <vt:i4>2293842</vt:i4>
      </vt:variant>
      <vt:variant>
        <vt:i4>39</vt:i4>
      </vt:variant>
      <vt:variant>
        <vt:i4>0</vt:i4>
      </vt:variant>
      <vt:variant>
        <vt:i4>5</vt:i4>
      </vt:variant>
      <vt:variant>
        <vt:lpwstr/>
      </vt:variant>
      <vt:variant>
        <vt:lpwstr>1MJ_heat</vt:lpwstr>
      </vt:variant>
      <vt:variant>
        <vt:i4>983086</vt:i4>
      </vt:variant>
      <vt:variant>
        <vt:i4>36</vt:i4>
      </vt:variant>
      <vt:variant>
        <vt:i4>0</vt:i4>
      </vt:variant>
      <vt:variant>
        <vt:i4>5</vt:i4>
      </vt:variant>
      <vt:variant>
        <vt:lpwstr/>
      </vt:variant>
      <vt:variant>
        <vt:lpwstr>IWplus_Expert</vt:lpwstr>
      </vt:variant>
      <vt:variant>
        <vt:i4>786484</vt:i4>
      </vt:variant>
      <vt:variant>
        <vt:i4>33</vt:i4>
      </vt:variant>
      <vt:variant>
        <vt:i4>0</vt:i4>
      </vt:variant>
      <vt:variant>
        <vt:i4>5</vt:i4>
      </vt:variant>
      <vt:variant>
        <vt:lpwstr/>
      </vt:variant>
      <vt:variant>
        <vt:lpwstr>IWplus_Footprint</vt:lpwstr>
      </vt:variant>
      <vt:variant>
        <vt:i4>4784235</vt:i4>
      </vt:variant>
      <vt:variant>
        <vt:i4>30</vt:i4>
      </vt:variant>
      <vt:variant>
        <vt:i4>0</vt:i4>
      </vt:variant>
      <vt:variant>
        <vt:i4>5</vt:i4>
      </vt:variant>
      <vt:variant>
        <vt:lpwstr/>
      </vt:variant>
      <vt:variant>
        <vt:lpwstr>Climate_Change</vt:lpwstr>
      </vt:variant>
      <vt:variant>
        <vt:i4>7602263</vt:i4>
      </vt:variant>
      <vt:variant>
        <vt:i4>27</vt:i4>
      </vt:variant>
      <vt:variant>
        <vt:i4>0</vt:i4>
      </vt:variant>
      <vt:variant>
        <vt:i4>5</vt:i4>
      </vt:variant>
      <vt:variant>
        <vt:lpwstr/>
      </vt:variant>
      <vt:variant>
        <vt:lpwstr>LCIA_method</vt:lpwstr>
      </vt:variant>
      <vt:variant>
        <vt:i4>6619161</vt:i4>
      </vt:variant>
      <vt:variant>
        <vt:i4>24</vt:i4>
      </vt:variant>
      <vt:variant>
        <vt:i4>0</vt:i4>
      </vt:variant>
      <vt:variant>
        <vt:i4>5</vt:i4>
      </vt:variant>
      <vt:variant>
        <vt:lpwstr/>
      </vt:variant>
      <vt:variant>
        <vt:lpwstr>1_kWh_controllable_electricity</vt:lpwstr>
      </vt:variant>
      <vt:variant>
        <vt:i4>1572990</vt:i4>
      </vt:variant>
      <vt:variant>
        <vt:i4>21</vt:i4>
      </vt:variant>
      <vt:variant>
        <vt:i4>0</vt:i4>
      </vt:variant>
      <vt:variant>
        <vt:i4>5</vt:i4>
      </vt:variant>
      <vt:variant>
        <vt:lpwstr/>
      </vt:variant>
      <vt:variant>
        <vt:lpwstr>1_kWh_stored_electricity</vt:lpwstr>
      </vt:variant>
      <vt:variant>
        <vt:i4>7143468</vt:i4>
      </vt:variant>
      <vt:variant>
        <vt:i4>18</vt:i4>
      </vt:variant>
      <vt:variant>
        <vt:i4>0</vt:i4>
      </vt:variant>
      <vt:variant>
        <vt:i4>5</vt:i4>
      </vt:variant>
      <vt:variant>
        <vt:lpwstr/>
      </vt:variant>
      <vt:variant>
        <vt:lpwstr>1_v_km</vt:lpwstr>
      </vt:variant>
      <vt:variant>
        <vt:i4>4718603</vt:i4>
      </vt:variant>
      <vt:variant>
        <vt:i4>15</vt:i4>
      </vt:variant>
      <vt:variant>
        <vt:i4>0</vt:i4>
      </vt:variant>
      <vt:variant>
        <vt:i4>5</vt:i4>
      </vt:variant>
      <vt:variant>
        <vt:lpwstr/>
      </vt:variant>
      <vt:variant>
        <vt:lpwstr>1MJ_domestic_energy</vt:lpwstr>
      </vt:variant>
      <vt:variant>
        <vt:i4>4718627</vt:i4>
      </vt:variant>
      <vt:variant>
        <vt:i4>12</vt:i4>
      </vt:variant>
      <vt:variant>
        <vt:i4>0</vt:i4>
      </vt:variant>
      <vt:variant>
        <vt:i4>5</vt:i4>
      </vt:variant>
      <vt:variant>
        <vt:lpwstr/>
      </vt:variant>
      <vt:variant>
        <vt:lpwstr>1_stack</vt:lpwstr>
      </vt:variant>
      <vt:variant>
        <vt:i4>2293842</vt:i4>
      </vt:variant>
      <vt:variant>
        <vt:i4>9</vt:i4>
      </vt:variant>
      <vt:variant>
        <vt:i4>0</vt:i4>
      </vt:variant>
      <vt:variant>
        <vt:i4>5</vt:i4>
      </vt:variant>
      <vt:variant>
        <vt:lpwstr/>
      </vt:variant>
      <vt:variant>
        <vt:lpwstr>1MJ_heat</vt:lpwstr>
      </vt:variant>
      <vt:variant>
        <vt:i4>393278</vt:i4>
      </vt:variant>
      <vt:variant>
        <vt:i4>6</vt:i4>
      </vt:variant>
      <vt:variant>
        <vt:i4>0</vt:i4>
      </vt:variant>
      <vt:variant>
        <vt:i4>5</vt:i4>
      </vt:variant>
      <vt:variant>
        <vt:lpwstr/>
      </vt:variant>
      <vt:variant>
        <vt:lpwstr>1kg_H2</vt:lpwstr>
      </vt:variant>
      <vt:variant>
        <vt:i4>6094903</vt:i4>
      </vt:variant>
      <vt:variant>
        <vt:i4>3</vt:i4>
      </vt:variant>
      <vt:variant>
        <vt:i4>0</vt:i4>
      </vt:variant>
      <vt:variant>
        <vt:i4>5</vt:i4>
      </vt:variant>
      <vt:variant>
        <vt:lpwstr>mailto:Gabriel.magnaval@hevs.ch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Gabriel Magnaval</cp:lastModifiedBy>
  <cp:revision>2</cp:revision>
  <dcterms:created xsi:type="dcterms:W3CDTF">2025-10-23T18:48:00Z</dcterms:created>
  <dcterms:modified xsi:type="dcterms:W3CDTF">2025-10-23T18:48:00Z</dcterms:modified>
  <cp:category/>
</cp:coreProperties>
</file>